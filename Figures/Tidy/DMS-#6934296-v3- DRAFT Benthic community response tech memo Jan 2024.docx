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1A8A1" w14:textId="77777777" w:rsidR="00225C18" w:rsidRDefault="00225C18" w:rsidP="00225C18">
      <w:pPr>
        <w:pStyle w:val="Heading1"/>
        <w:rPr>
          <w:b/>
          <w:bCs/>
        </w:rPr>
      </w:pPr>
      <w:r w:rsidRPr="008E4148">
        <w:rPr>
          <w:b/>
          <w:bCs/>
        </w:rPr>
        <w:t>ASSESSING THE EFFECTS OF WATERBODY TEMPERATURE ON BENTHIC COMMUNITIES IN THE SAN GABRIEL RIVER WATERSHED</w:t>
      </w:r>
    </w:p>
    <w:p w14:paraId="2BAED4FF" w14:textId="77777777" w:rsidR="00225C18" w:rsidRPr="002E7835" w:rsidRDefault="00225C18" w:rsidP="00225C18"/>
    <w:p w14:paraId="6D2E106D" w14:textId="77777777" w:rsidR="00225C18" w:rsidRPr="002E7835" w:rsidRDefault="00225C18" w:rsidP="00225C18">
      <w:pPr>
        <w:pStyle w:val="Heading1"/>
      </w:pPr>
      <w:r>
        <w:t>Tech Memo– Draft May 31st, 2023</w:t>
      </w:r>
    </w:p>
    <w:p w14:paraId="1B3924FA" w14:textId="77777777" w:rsidR="00225C18" w:rsidRDefault="00225C18" w:rsidP="00225C18">
      <w:pPr>
        <w:pStyle w:val="Heading2"/>
      </w:pPr>
      <w:r>
        <w:t>Executive summary</w:t>
      </w:r>
    </w:p>
    <w:p w14:paraId="7A4C5C90" w14:textId="77777777" w:rsidR="00225C18" w:rsidRDefault="00225C18" w:rsidP="00225C18"/>
    <w:p w14:paraId="5E880708" w14:textId="33F43BC1" w:rsidR="00225C18" w:rsidRDefault="00225C18" w:rsidP="00225C18">
      <w:commentRangeStart w:id="0"/>
      <w:r>
        <w:t xml:space="preserve">The Los Angeles Regional Water Quality Control Board (LARWQCB) has recently </w:t>
      </w:r>
      <w:r w:rsidR="002A145D">
        <w:t>reinterpreted</w:t>
      </w:r>
      <w:r>
        <w:t xml:space="preserve"> </w:t>
      </w:r>
      <w:r w:rsidR="0055017A">
        <w:t>the Los Angeles Region Water Quality Control Plan</w:t>
      </w:r>
      <w:r w:rsidR="00FA2202">
        <w:t xml:space="preserve"> water quality objective for </w:t>
      </w:r>
      <w:r>
        <w:t>stream temperature</w:t>
      </w:r>
      <w:r w:rsidR="00FA2202">
        <w:t xml:space="preserve">, </w:t>
      </w:r>
      <w:r>
        <w:t xml:space="preserve">for warm freshwater habitat (WARM) beneficial use in the region, </w:t>
      </w:r>
      <w:r w:rsidR="0039479F">
        <w:t xml:space="preserve">which has </w:t>
      </w:r>
      <w:r>
        <w:t>reduc</w:t>
      </w:r>
      <w:r w:rsidR="0039479F">
        <w:t>ed</w:t>
      </w:r>
      <w:r>
        <w:t xml:space="preserve"> the current temperature objective to 80</w:t>
      </w:r>
      <w:r>
        <w:sym w:font="Symbol" w:char="F0B0"/>
      </w:r>
      <w:r>
        <w:t xml:space="preserve">F. </w:t>
      </w:r>
      <w:commentRangeEnd w:id="0"/>
      <w:r w:rsidR="003C022A">
        <w:rPr>
          <w:rStyle w:val="CommentReference"/>
        </w:rPr>
        <w:commentReference w:id="0"/>
      </w:r>
      <w:r>
        <w:t>However, it is currently unknown to what extent a change in receiving water temperature will impact WARM beneficial use.  To address this question, LARWQCB needs to determine whether the 80</w:t>
      </w:r>
      <w:r>
        <w:sym w:font="Symbol" w:char="F0B0"/>
      </w:r>
      <w:r>
        <w:t xml:space="preserve">F target is sufficient to protect beneficial uses and/or what temperature corresponds to </w:t>
      </w:r>
      <w:commentRangeStart w:id="1"/>
      <w:commentRangeStart w:id="2"/>
      <w:r>
        <w:t>beneficial use attainment</w:t>
      </w:r>
      <w:commentRangeEnd w:id="1"/>
      <w:r w:rsidR="00BC1CA4">
        <w:rPr>
          <w:rStyle w:val="CommentReference"/>
        </w:rPr>
        <w:commentReference w:id="1"/>
      </w:r>
      <w:commentRangeEnd w:id="2"/>
      <w:r w:rsidR="00955912">
        <w:rPr>
          <w:rStyle w:val="CommentReference"/>
        </w:rPr>
        <w:commentReference w:id="2"/>
      </w:r>
      <w:r>
        <w:t xml:space="preserve">. Beneficial use attainment can be evaluated using regional relationships between the aquatic communities in streams and stream temperature and by understanding the temperature ranges associated with healthy biological communities. However, developing these relationships requires specific questions to be answered to produce the most applicable and useful model: </w:t>
      </w:r>
    </w:p>
    <w:p w14:paraId="6EE82A46" w14:textId="77777777" w:rsidR="00974682" w:rsidRPr="00354C4C" w:rsidRDefault="00974682" w:rsidP="00974682">
      <w:pPr>
        <w:pStyle w:val="ListParagraph"/>
        <w:numPr>
          <w:ilvl w:val="0"/>
          <w:numId w:val="30"/>
        </w:numPr>
        <w:spacing w:before="100" w:beforeAutospacing="1" w:after="100" w:afterAutospacing="1" w:line="276" w:lineRule="auto"/>
        <w:rPr>
          <w:rFonts w:eastAsia="Times New Roman" w:cs="Calibri"/>
        </w:rPr>
      </w:pPr>
      <w:commentRangeStart w:id="3"/>
      <w:commentRangeStart w:id="4"/>
      <w:r w:rsidRPr="00354C4C">
        <w:rPr>
          <w:rFonts w:eastAsia="Times New Roman" w:cs="Calibri"/>
        </w:rPr>
        <w:t>Which biological indicator(s) are most appropriate for measuring temperature effects?</w:t>
      </w:r>
      <w:commentRangeEnd w:id="3"/>
      <w:r>
        <w:rPr>
          <w:rStyle w:val="CommentReference"/>
        </w:rPr>
        <w:commentReference w:id="3"/>
      </w:r>
      <w:commentRangeEnd w:id="4"/>
      <w:r>
        <w:rPr>
          <w:rStyle w:val="CommentReference"/>
        </w:rPr>
        <w:commentReference w:id="4"/>
      </w:r>
    </w:p>
    <w:p w14:paraId="2382AE87" w14:textId="77777777" w:rsidR="00225C18" w:rsidRPr="00354C4C" w:rsidRDefault="00225C18" w:rsidP="00225C18">
      <w:pPr>
        <w:pStyle w:val="ListParagraph"/>
        <w:numPr>
          <w:ilvl w:val="0"/>
          <w:numId w:val="30"/>
        </w:numPr>
        <w:spacing w:before="100" w:beforeAutospacing="1" w:after="100" w:afterAutospacing="1" w:line="276" w:lineRule="auto"/>
        <w:rPr>
          <w:rFonts w:eastAsia="Times New Roman" w:cs="Calibri"/>
        </w:rPr>
      </w:pPr>
      <w:r w:rsidRPr="00354C4C">
        <w:rPr>
          <w:rFonts w:eastAsia="Times New Roman" w:cs="Calibri"/>
        </w:rPr>
        <w:t>Which temperature metrics are most relevant, i.e., are most impactful to benthic communities?</w:t>
      </w:r>
    </w:p>
    <w:p w14:paraId="676E24BE" w14:textId="77777777" w:rsidR="00225C18" w:rsidRPr="00354C4C" w:rsidRDefault="00225C18" w:rsidP="00225C18">
      <w:pPr>
        <w:pStyle w:val="ListParagraph"/>
        <w:numPr>
          <w:ilvl w:val="0"/>
          <w:numId w:val="30"/>
        </w:numPr>
        <w:spacing w:before="100" w:beforeAutospacing="1" w:after="100" w:afterAutospacing="1" w:line="276" w:lineRule="auto"/>
        <w:rPr>
          <w:rFonts w:eastAsia="Times New Roman" w:cs="Calibri"/>
        </w:rPr>
      </w:pPr>
      <w:r w:rsidRPr="00354C4C">
        <w:rPr>
          <w:rFonts w:eastAsia="Times New Roman" w:cs="Calibri"/>
        </w:rPr>
        <w:t>How to determine key biological thresholds that indicate support of aquatic life beneficial use?</w:t>
      </w:r>
    </w:p>
    <w:p w14:paraId="7F53A7F8" w14:textId="77777777" w:rsidR="00225C18" w:rsidRPr="00354C4C" w:rsidRDefault="00225C18" w:rsidP="00225C18">
      <w:pPr>
        <w:spacing w:before="100" w:beforeAutospacing="1" w:after="100" w:afterAutospacing="1" w:line="276" w:lineRule="auto"/>
        <w:rPr>
          <w:rFonts w:eastAsia="Times New Roman" w:cs="Calibri"/>
        </w:rPr>
      </w:pPr>
      <w:r w:rsidRPr="00354C4C">
        <w:rPr>
          <w:rFonts w:eastAsia="Times New Roman" w:cs="Calibri"/>
        </w:rPr>
        <w:t>Ultimately, the regional relationships will provide an approach to determine preferred temperature ranges associated with healthy biological condition, as well as estimating the likelihood of achieving a healthy biological condition given specific stream temperatures in the San Gabriel River (SGR).</w:t>
      </w:r>
    </w:p>
    <w:p w14:paraId="475FCACE" w14:textId="77777777" w:rsidR="00225C18" w:rsidRDefault="00225C18" w:rsidP="00225C18">
      <w:r>
        <w:t xml:space="preserve">We conducted a literature review and exploratory analysis to investigate links between the stream community and stream temperature as well as establish the most useful approach to develop the regional relationships. For the exploratory analysis we used bioassessment data for Southern California streams that describe healthy biological condition through benthic communities BMI (benthic macroinvertebrates) and algae. We utilized readily available modeled temperature data that comprised minimum, maximum, mean and ranges of weekly (7-day) summary metrics and tested the influence of each on stream condition. </w:t>
      </w:r>
    </w:p>
    <w:p w14:paraId="40F42876" w14:textId="77777777" w:rsidR="00225C18" w:rsidRDefault="00225C18" w:rsidP="00225C18"/>
    <w:p w14:paraId="27C9E4F6" w14:textId="3922A162" w:rsidR="000E1CD7" w:rsidRDefault="00225C18" w:rsidP="00225C18">
      <w:commentRangeStart w:id="5"/>
      <w:commentRangeStart w:id="6"/>
      <w:r>
        <w:t>We found maximum and minimum weekly temperature to be the</w:t>
      </w:r>
      <w:r w:rsidR="000E1CD7">
        <w:t xml:space="preserve"> most associated </w:t>
      </w:r>
      <w:r>
        <w:t>benthic communities, based on their relative importance on the bioassessment indices California Stream Condition Index (CSCI) and the Algal Stream Condition Index (ASCI).</w:t>
      </w:r>
      <w:commentRangeEnd w:id="5"/>
      <w:r w:rsidR="008923AB">
        <w:rPr>
          <w:rStyle w:val="CommentReference"/>
        </w:rPr>
        <w:commentReference w:id="5"/>
      </w:r>
      <w:commentRangeEnd w:id="6"/>
      <w:r w:rsidR="007D7CCD">
        <w:rPr>
          <w:rStyle w:val="CommentReference"/>
        </w:rPr>
        <w:commentReference w:id="6"/>
      </w:r>
    </w:p>
    <w:p w14:paraId="01652611" w14:textId="4B3D0032" w:rsidR="0062586B" w:rsidRDefault="00225C18" w:rsidP="00225C18">
      <w:pPr>
        <w:rPr>
          <w:rFonts w:cs="Calibri"/>
          <w:color w:val="000000"/>
        </w:rPr>
      </w:pPr>
      <w:r>
        <w:lastRenderedPageBreak/>
        <w:t xml:space="preserve"> A commonly used biological threshold indicative of “healthy” stream condition for CSCI is 0.79 (0.86 for ASCI), </w:t>
      </w:r>
      <w:commentRangeStart w:id="7"/>
      <w:commentRangeStart w:id="8"/>
      <w:r>
        <w:t xml:space="preserve">however we found that applying a modified biological threshold, e.g., 0.6 for CSCI (0.75 for ASCI), is beneficial in regions such as SGR as it is more representative of the altered stream conditions observed in the area. </w:t>
      </w:r>
      <w:commentRangeEnd w:id="7"/>
      <w:r w:rsidR="00063B5E">
        <w:rPr>
          <w:rStyle w:val="CommentReference"/>
        </w:rPr>
        <w:commentReference w:id="7"/>
      </w:r>
      <w:commentRangeEnd w:id="8"/>
      <w:r w:rsidR="00EA05E2">
        <w:rPr>
          <w:rStyle w:val="CommentReference"/>
        </w:rPr>
        <w:commentReference w:id="8"/>
      </w:r>
      <w:r>
        <w:t xml:space="preserve">We developed regional temperature-ecology response curves based on these findings. </w:t>
      </w:r>
      <w:r w:rsidRPr="00354C4C">
        <w:rPr>
          <w:rFonts w:cs="Calibri"/>
        </w:rPr>
        <w:t xml:space="preserve">Using these curves, </w:t>
      </w:r>
      <w:r w:rsidRPr="00354C4C">
        <w:rPr>
          <w:rFonts w:cs="Calibri"/>
          <w:color w:val="000000"/>
        </w:rPr>
        <w:t xml:space="preserve">we found that healthy biological condition (of both CSCI and ASCI) can be supported with maximum </w:t>
      </w:r>
      <w:commentRangeStart w:id="9"/>
      <w:commentRangeStart w:id="10"/>
      <w:r w:rsidRPr="00354C4C">
        <w:rPr>
          <w:rFonts w:cs="Calibri"/>
          <w:color w:val="000000"/>
        </w:rPr>
        <w:t xml:space="preserve">weekly temperatures of 82 </w:t>
      </w:r>
      <w:r>
        <w:sym w:font="Symbol" w:char="F0B0"/>
      </w:r>
      <w:r>
        <w:t>F</w:t>
      </w:r>
      <w:r w:rsidRPr="00354C4C">
        <w:rPr>
          <w:rFonts w:cs="Calibri"/>
          <w:color w:val="000000"/>
        </w:rPr>
        <w:t xml:space="preserve"> using standard thresholds</w:t>
      </w:r>
      <w:r w:rsidR="0062586B">
        <w:rPr>
          <w:rFonts w:cs="Calibri"/>
          <w:color w:val="000000"/>
        </w:rPr>
        <w:t xml:space="preserve"> (ASCI; 0.</w:t>
      </w:r>
      <w:r w:rsidR="006C7658">
        <w:rPr>
          <w:rFonts w:cs="Calibri"/>
          <w:color w:val="000000"/>
        </w:rPr>
        <w:t>86, CSCI; 0.79)</w:t>
      </w:r>
      <w:r w:rsidRPr="00354C4C">
        <w:rPr>
          <w:rFonts w:cs="Calibri"/>
          <w:color w:val="000000"/>
        </w:rPr>
        <w:t xml:space="preserve"> and 89 </w:t>
      </w:r>
      <w:r>
        <w:sym w:font="Symbol" w:char="F0B0"/>
      </w:r>
      <w:r>
        <w:t>F</w:t>
      </w:r>
      <w:r w:rsidR="006C7658">
        <w:t xml:space="preserve"> (ASCI; 0.75, CSCI; 0</w:t>
      </w:r>
      <w:r w:rsidR="00760A70">
        <w:t>.6)</w:t>
      </w:r>
      <w:r w:rsidRPr="00354C4C">
        <w:rPr>
          <w:rFonts w:cs="Calibri"/>
          <w:color w:val="000000"/>
        </w:rPr>
        <w:t xml:space="preserve"> using the thresholds for modified systems</w:t>
      </w:r>
      <w:commentRangeEnd w:id="9"/>
      <w:r w:rsidR="001A2C7C">
        <w:rPr>
          <w:rStyle w:val="CommentReference"/>
        </w:rPr>
        <w:commentReference w:id="9"/>
      </w:r>
      <w:commentRangeEnd w:id="10"/>
      <w:r w:rsidR="00302C84">
        <w:rPr>
          <w:rStyle w:val="CommentReference"/>
        </w:rPr>
        <w:commentReference w:id="10"/>
      </w:r>
      <w:r w:rsidRPr="00354C4C">
        <w:rPr>
          <w:rFonts w:cs="Calibri"/>
          <w:color w:val="000000"/>
        </w:rPr>
        <w:t>.</w:t>
      </w:r>
      <w:r w:rsidR="0055216A">
        <w:rPr>
          <w:rFonts w:cs="Calibri"/>
          <w:color w:val="000000"/>
        </w:rPr>
        <w:t xml:space="preserve"> These temperatures are based on the ASCI thresholds, </w:t>
      </w:r>
      <w:r w:rsidR="002911DF">
        <w:rPr>
          <w:rFonts w:cs="Calibri"/>
          <w:color w:val="000000"/>
        </w:rPr>
        <w:t xml:space="preserve">chosen as a limiting factor </w:t>
      </w:r>
      <w:r w:rsidR="00213446">
        <w:rPr>
          <w:rFonts w:cs="Calibri"/>
          <w:color w:val="000000"/>
        </w:rPr>
        <w:t xml:space="preserve">to </w:t>
      </w:r>
      <w:r w:rsidR="00AA4DC2">
        <w:rPr>
          <w:rFonts w:cs="Calibri"/>
          <w:color w:val="000000"/>
        </w:rPr>
        <w:t xml:space="preserve">also </w:t>
      </w:r>
      <w:r w:rsidR="00213446">
        <w:rPr>
          <w:rFonts w:cs="Calibri"/>
          <w:color w:val="000000"/>
        </w:rPr>
        <w:t xml:space="preserve">support CSCI (maximum weekly temperatures </w:t>
      </w:r>
      <w:r w:rsidR="002B38D2">
        <w:rPr>
          <w:rFonts w:cs="Calibri"/>
          <w:color w:val="000000"/>
        </w:rPr>
        <w:t>of 87</w:t>
      </w:r>
      <w:r w:rsidR="002B38D2">
        <w:sym w:font="Symbol" w:char="F0B0"/>
      </w:r>
      <w:r w:rsidR="002B38D2">
        <w:t>F</w:t>
      </w:r>
      <w:r w:rsidR="002B38D2">
        <w:rPr>
          <w:rFonts w:cs="Calibri"/>
          <w:color w:val="000000"/>
        </w:rPr>
        <w:t xml:space="preserve"> and 93</w:t>
      </w:r>
      <w:r w:rsidR="002B38D2">
        <w:sym w:font="Symbol" w:char="F0B0"/>
      </w:r>
      <w:r w:rsidR="002B38D2">
        <w:t>F</w:t>
      </w:r>
      <w:r w:rsidR="002B38D2">
        <w:t xml:space="preserve">, for standard and modified </w:t>
      </w:r>
      <w:r w:rsidR="009E2EC1">
        <w:t>thresholds respectively).</w:t>
      </w:r>
    </w:p>
    <w:p w14:paraId="41916DB5" w14:textId="77777777" w:rsidR="0062586B" w:rsidRDefault="0062586B" w:rsidP="00225C18">
      <w:pPr>
        <w:rPr>
          <w:rFonts w:cs="Calibri"/>
          <w:color w:val="000000"/>
        </w:rPr>
      </w:pPr>
    </w:p>
    <w:p w14:paraId="06175CB5" w14:textId="62D4A13F" w:rsidR="00225C18" w:rsidRDefault="00225C18" w:rsidP="00225C18">
      <w:r w:rsidRPr="00354C4C">
        <w:rPr>
          <w:rFonts w:cs="Calibri"/>
          <w:color w:val="000000"/>
        </w:rPr>
        <w:t xml:space="preserve"> In addition, we developed probability curves that can be used to determine the likelihood of any temperature protecting beneficial uses based on CSCI and ASCI </w:t>
      </w:r>
      <w:r>
        <w:t>(</w:t>
      </w:r>
      <w:r>
        <w:fldChar w:fldCharType="begin"/>
      </w:r>
      <w:r>
        <w:instrText xml:space="preserve"> REF _Ref135993153 \h </w:instrText>
      </w:r>
      <w:r>
        <w:fldChar w:fldCharType="separate"/>
      </w:r>
      <w:r w:rsidR="003C66A8">
        <w:t xml:space="preserve">Figure ES </w:t>
      </w:r>
      <w:r w:rsidR="003C66A8">
        <w:rPr>
          <w:noProof/>
        </w:rPr>
        <w:t>1</w:t>
      </w:r>
      <w:r>
        <w:fldChar w:fldCharType="end"/>
      </w:r>
      <w:r w:rsidRPr="00354C4C">
        <w:rPr>
          <w:rFonts w:cs="Calibri"/>
          <w:color w:val="000000"/>
        </w:rPr>
        <w:t xml:space="preserve">).  </w:t>
      </w:r>
      <w:commentRangeStart w:id="11"/>
      <w:commentRangeStart w:id="12"/>
      <w:r w:rsidRPr="00354C4C">
        <w:rPr>
          <w:rFonts w:cs="Calibri"/>
          <w:color w:val="000000"/>
        </w:rPr>
        <w:t xml:space="preserve">Using these curves, we determined that the </w:t>
      </w:r>
      <w:r w:rsidRPr="009455C2">
        <w:t>80</w:t>
      </w:r>
      <w:r w:rsidRPr="009455C2">
        <w:sym w:font="Symbol" w:char="F0B0"/>
      </w:r>
      <w:r w:rsidRPr="009455C2">
        <w:t>F</w:t>
      </w:r>
      <w:r w:rsidRPr="00354C4C">
        <w:rPr>
          <w:rFonts w:cs="Calibri"/>
          <w:color w:val="000000"/>
        </w:rPr>
        <w:t xml:space="preserve"> target has a 90% probability of protecting beneficial uses based on the standard threshold and a 96% probability based on the thresholds for modified streams.</w:t>
      </w:r>
      <w:commentRangeEnd w:id="11"/>
      <w:r w:rsidR="001A2C7C">
        <w:rPr>
          <w:rStyle w:val="CommentReference"/>
        </w:rPr>
        <w:commentReference w:id="11"/>
      </w:r>
      <w:commentRangeEnd w:id="12"/>
      <w:r w:rsidR="00760A70">
        <w:rPr>
          <w:rStyle w:val="CommentReference"/>
        </w:rPr>
        <w:commentReference w:id="12"/>
      </w:r>
    </w:p>
    <w:p w14:paraId="494C33D7" w14:textId="77777777" w:rsidR="00225C18" w:rsidRDefault="00225C18" w:rsidP="00225C18"/>
    <w:p w14:paraId="0B6D9FC4" w14:textId="77777777" w:rsidR="00225C18" w:rsidRDefault="00225C18" w:rsidP="00225C18">
      <w:r w:rsidRPr="00363A8F">
        <w:rPr>
          <w:noProof/>
        </w:rPr>
        <w:drawing>
          <wp:inline distT="0" distB="0" distL="0" distR="0" wp14:anchorId="22E5E85E" wp14:editId="69101BD0">
            <wp:extent cx="3696335" cy="3297555"/>
            <wp:effectExtent l="0" t="0" r="0" b="0"/>
            <wp:docPr id="1" name="Picture 405183499" descr="A picture containing text, screenshot, diagram,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5183499" descr="A picture containing text, screenshot, diagram, line&#10;&#10;Description automatically generated"/>
                    <pic:cNvPicPr>
                      <a:picLocks/>
                    </pic:cNvPicPr>
                  </pic:nvPicPr>
                  <pic:blipFill>
                    <a:blip r:embed="rId15">
                      <a:extLst>
                        <a:ext uri="{28A0092B-C50C-407E-A947-70E740481C1C}">
                          <a14:useLocalDpi xmlns:a14="http://schemas.microsoft.com/office/drawing/2010/main" val="0"/>
                        </a:ext>
                      </a:extLst>
                    </a:blip>
                    <a:srcRect l="46153" t="14546"/>
                    <a:stretch>
                      <a:fillRect/>
                    </a:stretch>
                  </pic:blipFill>
                  <pic:spPr bwMode="auto">
                    <a:xfrm>
                      <a:off x="0" y="0"/>
                      <a:ext cx="3696335" cy="3297555"/>
                    </a:xfrm>
                    <a:prstGeom prst="rect">
                      <a:avLst/>
                    </a:prstGeom>
                    <a:noFill/>
                    <a:ln>
                      <a:noFill/>
                    </a:ln>
                  </pic:spPr>
                </pic:pic>
              </a:graphicData>
            </a:graphic>
          </wp:inline>
        </w:drawing>
      </w:r>
    </w:p>
    <w:p w14:paraId="0796E1D2" w14:textId="3F918933" w:rsidR="00225C18" w:rsidRDefault="00225C18" w:rsidP="00225C18">
      <w:pPr>
        <w:pStyle w:val="Caption"/>
      </w:pPr>
      <w:bookmarkStart w:id="13" w:name="_Ref135993153"/>
      <w:r>
        <w:t xml:space="preserve">Figure ES </w:t>
      </w:r>
      <w:r w:rsidR="00000000">
        <w:fldChar w:fldCharType="begin"/>
      </w:r>
      <w:r w:rsidR="00000000">
        <w:instrText xml:space="preserve"> SEQ Figure_ES \* ARABIC </w:instrText>
      </w:r>
      <w:r w:rsidR="00000000">
        <w:fldChar w:fldCharType="separate"/>
      </w:r>
      <w:r w:rsidR="003C66A8">
        <w:rPr>
          <w:noProof/>
        </w:rPr>
        <w:t>1</w:t>
      </w:r>
      <w:r w:rsidR="00000000">
        <w:rPr>
          <w:noProof/>
        </w:rPr>
        <w:fldChar w:fldCharType="end"/>
      </w:r>
      <w:bookmarkEnd w:id="13"/>
      <w:r>
        <w:t xml:space="preserve">: </w:t>
      </w:r>
      <w:r w:rsidR="00AD5EA7">
        <w:t>P</w:t>
      </w:r>
      <w:r>
        <w:t>robability of achieving a “</w:t>
      </w:r>
      <w:proofErr w:type="gramStart"/>
      <w:r>
        <w:t>good“ CSCI</w:t>
      </w:r>
      <w:proofErr w:type="gramEnd"/>
      <w:r>
        <w:t xml:space="preserve"> score as a function of maximum weekly temperature for standard and modified index thresholds. Dashed blue line indicates the revised temperature objective (80F). Dashed black lines illustrate how to derive temperature limits according to probability threshold (0.95).</w:t>
      </w:r>
    </w:p>
    <w:p w14:paraId="4261F0EF" w14:textId="77777777" w:rsidR="00225C18" w:rsidRDefault="00225C18" w:rsidP="00225C18">
      <w:r>
        <w:t xml:space="preserve">The next phase of this work will assess the use of these curves in the SGR to predict the ability of local stream temperatures to support beneficial uses. </w:t>
      </w:r>
      <w:commentRangeStart w:id="14"/>
      <w:commentRangeStart w:id="15"/>
      <w:commentRangeStart w:id="16"/>
      <w:r>
        <w:t>In addition, the regional curves will be validated using local temperature and biological condition scores.</w:t>
      </w:r>
      <w:commentRangeEnd w:id="14"/>
      <w:r w:rsidR="00461ED3">
        <w:rPr>
          <w:rStyle w:val="CommentReference"/>
        </w:rPr>
        <w:commentReference w:id="14"/>
      </w:r>
      <w:commentRangeEnd w:id="15"/>
      <w:r w:rsidR="00530DEC">
        <w:rPr>
          <w:rStyle w:val="CommentReference"/>
        </w:rPr>
        <w:commentReference w:id="15"/>
      </w:r>
      <w:commentRangeEnd w:id="16"/>
      <w:r w:rsidR="009539C3">
        <w:rPr>
          <w:rStyle w:val="CommentReference"/>
        </w:rPr>
        <w:commentReference w:id="16"/>
      </w:r>
    </w:p>
    <w:p w14:paraId="10FA0D88" w14:textId="77777777" w:rsidR="00225C18" w:rsidRDefault="00225C18" w:rsidP="00225C18"/>
    <w:p w14:paraId="63E5E5EF" w14:textId="77777777" w:rsidR="00225C18" w:rsidRDefault="00225C18" w:rsidP="00225C18">
      <w:pPr>
        <w:pStyle w:val="Heading2"/>
      </w:pPr>
      <w:r>
        <w:lastRenderedPageBreak/>
        <w:t>Background</w:t>
      </w:r>
    </w:p>
    <w:p w14:paraId="05B2DF44" w14:textId="77777777" w:rsidR="00225C18" w:rsidRDefault="00225C18" w:rsidP="00225C18"/>
    <w:p w14:paraId="3A2BD439" w14:textId="77777777" w:rsidR="00225C18" w:rsidRDefault="00225C18" w:rsidP="00225C18">
      <w:pPr>
        <w:spacing w:line="276" w:lineRule="auto"/>
      </w:pPr>
      <w:r>
        <w:t xml:space="preserve">Stream temperature is a critical determinant of stream ecological health, which can be defined in terms of aquatic life beneficial use. Most stream biota require specific temperature ranges within which they can grow, survive, and reproduce, therefore changing temperatures can drive community structure and directly impact the success of biological communities. In addition, temperature can also influence stream ecological health through indirect impacts to water quality, e.g., increased temperatures can affect concentrations of dissolved oxygen </w:t>
      </w:r>
      <w:r w:rsidRPr="005C0953">
        <w:rPr>
          <w:noProof/>
        </w:rPr>
        <w:t>(Ficklin, Stewart, and Maurer 2013)</w:t>
      </w:r>
      <w:r>
        <w:t xml:space="preserve">, further impairing species’ ability to survive resulting in shifts to distribution and assemblage. </w:t>
      </w:r>
    </w:p>
    <w:p w14:paraId="3E79621A" w14:textId="77777777" w:rsidR="00225C18" w:rsidRDefault="00225C18" w:rsidP="00225C18">
      <w:pPr>
        <w:spacing w:line="276" w:lineRule="auto"/>
        <w:rPr>
          <w:ins w:id="17" w:author="Eric Stein" w:date="2023-05-19T15:55:00Z"/>
        </w:rPr>
      </w:pPr>
    </w:p>
    <w:p w14:paraId="51B55FA7" w14:textId="3AEEE2E2" w:rsidR="00225C18" w:rsidRDefault="00225C18" w:rsidP="00225C18">
      <w:pPr>
        <w:spacing w:line="276" w:lineRule="auto"/>
      </w:pPr>
      <w:r>
        <w:t xml:space="preserve">Highly urbanized areas, such as the San Gabriel River (SGR) in Southern California, tend to run warmer than natural conditions due to shallow depth, channelization, limited cover from riparian vegetation, and heated discharges from water reclamation plants (WRPs) </w:t>
      </w:r>
      <w:r w:rsidRPr="00DC1470">
        <w:rPr>
          <w:noProof/>
        </w:rPr>
        <w:t>(Abdi et al. 2022; Somers et al. 2013; Caissie 2006)</w:t>
      </w:r>
      <w:r>
        <w:t xml:space="preserve">. Accordingly, </w:t>
      </w:r>
      <w:r w:rsidR="00921CBE">
        <w:t xml:space="preserve">the </w:t>
      </w:r>
      <w:r w:rsidR="00921CBE">
        <w:t xml:space="preserve">Los Angeles Regional Water Quality Control Board (LARWQCB) </w:t>
      </w:r>
      <w:r w:rsidR="000111FE">
        <w:t>reinterpreted the Los Angeles Region Water Quality Control Plan water quality objective for stream temperature, for warm freshwater habitat (WARM) beneficial use in the region, which has reduced the current temperature objective to 80</w:t>
      </w:r>
      <w:r w:rsidR="000111FE">
        <w:sym w:font="Symbol" w:char="F0B0"/>
      </w:r>
      <w:r w:rsidR="000111FE">
        <w:t>F</w:t>
      </w:r>
      <w:commentRangeStart w:id="18"/>
      <w:r>
        <w:t xml:space="preserve">. </w:t>
      </w:r>
      <w:commentRangeEnd w:id="18"/>
      <w:r w:rsidR="00AD5EA7">
        <w:rPr>
          <w:rStyle w:val="CommentReference"/>
        </w:rPr>
        <w:commentReference w:id="18"/>
      </w:r>
      <w:r>
        <w:t xml:space="preserve"> However, it is currently unknown to what extent a change in receiving water temperature will impact WARM beneficial use.  To address this question, LARWQCB needs to determine whether the 80</w:t>
      </w:r>
      <w:r>
        <w:rPr>
          <w:rFonts w:ascii="Symbol" w:eastAsia="Symbol" w:hAnsi="Symbol" w:cs="Symbol"/>
        </w:rPr>
        <w:sym w:font="Symbol" w:char="F0B0"/>
      </w:r>
      <w:r>
        <w:t>F target is sufficient to protect beneficial uses and/or what temperature corresponds to beneficial use attainment.</w:t>
      </w:r>
    </w:p>
    <w:p w14:paraId="36236C33" w14:textId="77777777" w:rsidR="00225C18" w:rsidRDefault="00225C18" w:rsidP="00225C18">
      <w:pPr>
        <w:spacing w:line="276" w:lineRule="auto"/>
      </w:pPr>
    </w:p>
    <w:p w14:paraId="07FAB4E6" w14:textId="77777777" w:rsidR="00225C18" w:rsidRDefault="00225C18" w:rsidP="00225C18">
      <w:pPr>
        <w:spacing w:line="276" w:lineRule="auto"/>
      </w:pPr>
      <w:r>
        <w:t>Beneficial use attainment can be evaluated using relationships between the aquatic communities in streams and stream temperature and by understanding the temperature ranges associated with healthy biological communities. Benthic communities that comprise macroinvertebrates (BMI) and algae, are important and sensitive bioindicators of aquatic life beneficial uses. Due to their varied response to disturbance, they are</w:t>
      </w:r>
      <w:r w:rsidRPr="00A9032C">
        <w:t xml:space="preserve"> </w:t>
      </w:r>
      <w:r>
        <w:t xml:space="preserve">commonly used as a compliance endpoint in stream management </w:t>
      </w:r>
      <w:r w:rsidRPr="00152B9F">
        <w:rPr>
          <w:noProof/>
        </w:rPr>
        <w:t>(Ode et al. 2016; Mazor et al. 2018)</w:t>
      </w:r>
      <w:r>
        <w:t xml:space="preserve">. Benthic species vary widely in their sensitivities to stream temperature, which manifests in community composition. For example, elevated temperatures may lead to a community dominated </w:t>
      </w:r>
      <w:r w:rsidRPr="00B658AF">
        <w:t xml:space="preserve">by temperature tolerant species. This sensitivity gradient can be quantified through </w:t>
      </w:r>
      <w:r>
        <w:t>a variety of biological metrics</w:t>
      </w:r>
      <w:r w:rsidRPr="00B658AF">
        <w:t xml:space="preserve"> that can help bridge gaps between </w:t>
      </w:r>
      <w:r>
        <w:t xml:space="preserve">communities </w:t>
      </w:r>
      <w:r w:rsidRPr="00B658AF">
        <w:t xml:space="preserve">and </w:t>
      </w:r>
      <w:r>
        <w:t xml:space="preserve">aquatic life </w:t>
      </w:r>
      <w:r w:rsidRPr="00B658AF">
        <w:t>beneficial uses.</w:t>
      </w:r>
    </w:p>
    <w:p w14:paraId="37FAA343" w14:textId="77777777" w:rsidR="00225C18" w:rsidRDefault="00225C18" w:rsidP="00225C18">
      <w:pPr>
        <w:spacing w:line="276" w:lineRule="auto"/>
      </w:pPr>
    </w:p>
    <w:p w14:paraId="255614A9" w14:textId="77777777" w:rsidR="00225C18" w:rsidRDefault="00225C18" w:rsidP="00225C18">
      <w:pPr>
        <w:spacing w:line="276" w:lineRule="auto"/>
      </w:pPr>
      <w:r>
        <w:t xml:space="preserve">However, developing these relationships requires that specific elements are defined </w:t>
      </w:r>
      <w:proofErr w:type="gramStart"/>
      <w:r>
        <w:t>in order to</w:t>
      </w:r>
      <w:proofErr w:type="gramEnd"/>
      <w:r>
        <w:t xml:space="preserve"> produce the most applicable and useful model. First, we need to establish the most relevant temperature metric and temporal resolution e.g., monthly, annual, seasonal means, maximum </w:t>
      </w:r>
      <w:r>
        <w:lastRenderedPageBreak/>
        <w:t>or minimums. Second, we need to determine the most suitable biological indicator to use as the biological response to stream temperature e.g., stream condition index (California Stream Condition Index [CSCI]), community metrics (richness, % tolerant), biological traits (fecundity, voltinism). Third, we need to ascertain an appropriate biological threshold that reflects the presence or support of aquatic life beneficial uses.  These investigations can be done at a regional scale to 1) leverage past investment in developing regionally consistent and comprehensive bioassessment datasets and 2) provide a standard set of temperature-ecology relationships that can</w:t>
      </w:r>
      <w:commentRangeStart w:id="19"/>
      <w:commentRangeStart w:id="20"/>
      <w:r>
        <w:t xml:space="preserve"> apply to all streams in the region</w:t>
      </w:r>
      <w:commentRangeEnd w:id="19"/>
      <w:r w:rsidR="00063B5E">
        <w:rPr>
          <w:rStyle w:val="CommentReference"/>
        </w:rPr>
        <w:commentReference w:id="19"/>
      </w:r>
      <w:commentRangeEnd w:id="20"/>
      <w:r w:rsidR="00811B3E">
        <w:rPr>
          <w:rStyle w:val="CommentReference"/>
        </w:rPr>
        <w:commentReference w:id="20"/>
      </w:r>
      <w:r>
        <w:t>.</w:t>
      </w:r>
    </w:p>
    <w:p w14:paraId="726370A2" w14:textId="77777777" w:rsidR="00225C18" w:rsidRPr="00354C4C" w:rsidRDefault="00225C18" w:rsidP="00225C18">
      <w:pPr>
        <w:spacing w:before="100" w:beforeAutospacing="1" w:after="100" w:afterAutospacing="1" w:line="276" w:lineRule="auto"/>
        <w:rPr>
          <w:rFonts w:eastAsia="Times New Roman" w:cs="Calibri"/>
        </w:rPr>
      </w:pPr>
      <w:r w:rsidRPr="00354C4C">
        <w:rPr>
          <w:rFonts w:eastAsia="Times New Roman" w:cs="Calibri"/>
        </w:rPr>
        <w:t xml:space="preserve">The overarching goal of this study is to develop regional temperature relationships with benthic communities that can be used to help determine the degree to which temperature may be affecting aquatic life beneficial uses. Consequently, the model can provide information on whether a certain temperature threshold, i.e., </w:t>
      </w:r>
      <w:r>
        <w:t>80</w:t>
      </w:r>
      <w:r>
        <w:rPr>
          <w:rFonts w:ascii="Symbol" w:eastAsia="Symbol" w:hAnsi="Symbol" w:cs="Symbol"/>
        </w:rPr>
        <w:t>°</w:t>
      </w:r>
      <w:r>
        <w:t>F, is supportive of WARM beneficial use.</w:t>
      </w:r>
    </w:p>
    <w:p w14:paraId="6BE4DD80" w14:textId="77777777" w:rsidR="00225C18" w:rsidRPr="00354C4C" w:rsidRDefault="00225C18" w:rsidP="00225C18">
      <w:pPr>
        <w:spacing w:before="100" w:beforeAutospacing="1" w:after="100" w:afterAutospacing="1" w:line="276" w:lineRule="auto"/>
        <w:rPr>
          <w:rFonts w:eastAsia="Times New Roman" w:cs="Calibri"/>
        </w:rPr>
      </w:pPr>
      <w:r w:rsidRPr="00354C4C">
        <w:rPr>
          <w:rFonts w:eastAsia="Times New Roman" w:cs="Calibri"/>
        </w:rPr>
        <w:t>Through model development we aimed to answer the following questions:</w:t>
      </w:r>
    </w:p>
    <w:p w14:paraId="05F8CED2" w14:textId="77777777" w:rsidR="00540A8C" w:rsidRPr="00354C4C" w:rsidRDefault="00540A8C" w:rsidP="00540A8C">
      <w:pPr>
        <w:pStyle w:val="ListParagraph"/>
        <w:numPr>
          <w:ilvl w:val="0"/>
          <w:numId w:val="34"/>
        </w:numPr>
        <w:spacing w:before="100" w:beforeAutospacing="1" w:after="100" w:afterAutospacing="1" w:line="276" w:lineRule="auto"/>
        <w:rPr>
          <w:rFonts w:eastAsia="Times New Roman" w:cs="Calibri"/>
        </w:rPr>
      </w:pPr>
      <w:r w:rsidRPr="00354C4C">
        <w:rPr>
          <w:rFonts w:eastAsia="Times New Roman" w:cs="Calibri"/>
        </w:rPr>
        <w:t>Which biological indicator(s) are most appropriate for measuring temperature effects?</w:t>
      </w:r>
    </w:p>
    <w:p w14:paraId="46127202" w14:textId="77777777" w:rsidR="00225C18" w:rsidRPr="00354C4C" w:rsidRDefault="00225C18" w:rsidP="00225C18">
      <w:pPr>
        <w:pStyle w:val="ListParagraph"/>
        <w:numPr>
          <w:ilvl w:val="0"/>
          <w:numId w:val="34"/>
        </w:numPr>
        <w:spacing w:before="100" w:beforeAutospacing="1" w:after="100" w:afterAutospacing="1" w:line="276" w:lineRule="auto"/>
        <w:rPr>
          <w:rFonts w:eastAsia="Times New Roman" w:cs="Calibri"/>
        </w:rPr>
      </w:pPr>
      <w:r w:rsidRPr="00354C4C">
        <w:rPr>
          <w:rFonts w:eastAsia="Times New Roman" w:cs="Calibri"/>
        </w:rPr>
        <w:t>Which temperature metrics are most relevant, i.e., are most impactful to benthic communities?</w:t>
      </w:r>
    </w:p>
    <w:p w14:paraId="4CAC8FF7" w14:textId="77777777" w:rsidR="00225C18" w:rsidRPr="00354C4C" w:rsidRDefault="00225C18" w:rsidP="00225C18">
      <w:pPr>
        <w:pStyle w:val="ListParagraph"/>
        <w:numPr>
          <w:ilvl w:val="0"/>
          <w:numId w:val="34"/>
        </w:numPr>
        <w:spacing w:before="100" w:beforeAutospacing="1" w:after="100" w:afterAutospacing="1" w:line="276" w:lineRule="auto"/>
        <w:rPr>
          <w:rFonts w:eastAsia="Times New Roman" w:cs="Calibri"/>
        </w:rPr>
      </w:pPr>
      <w:r w:rsidRPr="00354C4C">
        <w:rPr>
          <w:rFonts w:eastAsia="Times New Roman" w:cs="Calibri"/>
        </w:rPr>
        <w:t>How to determine key biological thresholds that indicate support of aquatic life beneficial use?</w:t>
      </w:r>
    </w:p>
    <w:p w14:paraId="2F08CC99" w14:textId="77777777" w:rsidR="00225C18" w:rsidRPr="00354C4C" w:rsidRDefault="00225C18" w:rsidP="00225C18">
      <w:pPr>
        <w:spacing w:before="100" w:beforeAutospacing="1" w:after="100" w:afterAutospacing="1" w:line="276" w:lineRule="auto"/>
        <w:rPr>
          <w:rFonts w:eastAsia="Times New Roman" w:cs="Calibri"/>
        </w:rPr>
      </w:pPr>
      <w:r w:rsidRPr="00354C4C">
        <w:rPr>
          <w:rFonts w:eastAsia="Times New Roman" w:cs="Calibri"/>
        </w:rPr>
        <w:t xml:space="preserve">This document describes the regional model development process and associated analysis. Ultimately, the </w:t>
      </w:r>
      <w:r w:rsidRPr="00D64BEE">
        <w:t xml:space="preserve">final relationships </w:t>
      </w:r>
      <w:r>
        <w:t>can be</w:t>
      </w:r>
      <w:r w:rsidRPr="00D64BEE">
        <w:t xml:space="preserve"> applied in the San Gabriel watershed to predict the ability of local stream temperatures to support aquatic life beneficial uses as well as to validate the model with available data specific to the study area.</w:t>
      </w:r>
    </w:p>
    <w:p w14:paraId="7F9DD4CE" w14:textId="77777777" w:rsidR="00225C18" w:rsidRDefault="00225C18" w:rsidP="00225C18">
      <w:pPr>
        <w:pStyle w:val="Heading2"/>
        <w:rPr>
          <w:rFonts w:eastAsia="Times New Roman"/>
        </w:rPr>
      </w:pPr>
      <w:r>
        <w:rPr>
          <w:rFonts w:eastAsia="Times New Roman"/>
        </w:rPr>
        <w:t>Methods</w:t>
      </w:r>
    </w:p>
    <w:p w14:paraId="64F9F11F" w14:textId="77777777" w:rsidR="00225C18" w:rsidRPr="00574819" w:rsidRDefault="00225C18" w:rsidP="00225C18"/>
    <w:p w14:paraId="63A43011" w14:textId="77777777" w:rsidR="00225C18" w:rsidRDefault="00225C18" w:rsidP="00225C18">
      <w:pPr>
        <w:pStyle w:val="Heading3"/>
      </w:pPr>
      <w:r>
        <w:t>Overview of approach</w:t>
      </w:r>
    </w:p>
    <w:p w14:paraId="2CD4D50B" w14:textId="77777777" w:rsidR="00225C18" w:rsidRDefault="00225C18" w:rsidP="00225C18"/>
    <w:p w14:paraId="7BFDCACE" w14:textId="42F88470" w:rsidR="00225C18" w:rsidRDefault="00225C18" w:rsidP="00225C18">
      <w:r>
        <w:t xml:space="preserve">The conceptual approach involved the development of regional scale relationships between benthic community composition and stream temperature. Developing regional relationships, as opposed to site-specific relationships, carry several benefits such as taking advantage of the </w:t>
      </w:r>
      <w:r w:rsidR="00050270">
        <w:t>spatially broad</w:t>
      </w:r>
      <w:commentRangeStart w:id="21"/>
      <w:r>
        <w:t xml:space="preserve"> data </w:t>
      </w:r>
      <w:commentRangeEnd w:id="21"/>
      <w:r w:rsidR="005A4821">
        <w:rPr>
          <w:rStyle w:val="CommentReference"/>
        </w:rPr>
        <w:commentReference w:id="21"/>
      </w:r>
      <w:r>
        <w:t xml:space="preserve">that captures the biological response under varied conditions, and producing a single regional relationship that is applicable to all streams in the Southern California region, meaning that relationship development need only be completed once. </w:t>
      </w:r>
    </w:p>
    <w:p w14:paraId="525A296F" w14:textId="77777777" w:rsidR="00225C18" w:rsidRDefault="00225C18" w:rsidP="00225C18"/>
    <w:p w14:paraId="67F4770A" w14:textId="77777777" w:rsidR="00225C18" w:rsidRDefault="00225C18" w:rsidP="00225C18">
      <w:r>
        <w:lastRenderedPageBreak/>
        <w:t>The approach produced curves that relate the probability of achieving a healthy ecological condition to stream temperature using biological relevant temperature metrics. We conducted a literature review and exploratory analysis to determine the following:</w:t>
      </w:r>
    </w:p>
    <w:p w14:paraId="2887B42B" w14:textId="77777777" w:rsidR="00225C18" w:rsidRDefault="00225C18" w:rsidP="00225C18">
      <w:pPr>
        <w:pStyle w:val="ListParagraph"/>
        <w:numPr>
          <w:ilvl w:val="0"/>
          <w:numId w:val="31"/>
        </w:numPr>
      </w:pPr>
      <w:r>
        <w:t>Biological indicators that are appropriately sensitive to changes in stream temperature</w:t>
      </w:r>
    </w:p>
    <w:p w14:paraId="7917A0EC" w14:textId="77777777" w:rsidR="00225C18" w:rsidRDefault="00225C18" w:rsidP="00225C18">
      <w:pPr>
        <w:pStyle w:val="ListParagraph"/>
        <w:numPr>
          <w:ilvl w:val="0"/>
          <w:numId w:val="31"/>
        </w:numPr>
      </w:pPr>
      <w:r>
        <w:t>Biologically relevant temperature metrics and data availability</w:t>
      </w:r>
    </w:p>
    <w:p w14:paraId="1A856CA1" w14:textId="77777777" w:rsidR="00225C18" w:rsidRDefault="00225C18" w:rsidP="00225C18">
      <w:pPr>
        <w:pStyle w:val="ListParagraph"/>
        <w:numPr>
          <w:ilvl w:val="0"/>
          <w:numId w:val="31"/>
        </w:numPr>
      </w:pPr>
      <w:r>
        <w:t xml:space="preserve">Most appropriate statistical approach to develop regional temperature-ecology relationships. </w:t>
      </w:r>
    </w:p>
    <w:p w14:paraId="0BA52FBD" w14:textId="77777777" w:rsidR="00225C18" w:rsidRDefault="00225C18" w:rsidP="00225C18">
      <w:pPr>
        <w:pStyle w:val="ListParagraph"/>
        <w:numPr>
          <w:ilvl w:val="0"/>
          <w:numId w:val="31"/>
        </w:numPr>
      </w:pPr>
      <w:r>
        <w:t>Most useful biological threshold(s) that reflect aquatic life beneficial use support.</w:t>
      </w:r>
    </w:p>
    <w:p w14:paraId="5B251191" w14:textId="77777777" w:rsidR="00225C18" w:rsidRDefault="00225C18" w:rsidP="00225C18"/>
    <w:p w14:paraId="381FD273" w14:textId="77777777" w:rsidR="00225C18" w:rsidRDefault="00225C18" w:rsidP="00225C18">
      <w:r>
        <w:t>The outcome of the literature and exploratory analysis were fundamental to the development of the regional temperature relationships; however, it is important to note that data availability was also highly influential in the feasibility of model creation. Therefore, an evaluation of available data was also undertaken and any substantial gaps in the data were recorded.</w:t>
      </w:r>
    </w:p>
    <w:p w14:paraId="37D95966" w14:textId="77777777" w:rsidR="00225C18" w:rsidRDefault="00225C18" w:rsidP="00225C18"/>
    <w:p w14:paraId="28476CCE" w14:textId="77777777" w:rsidR="00225C18" w:rsidRPr="00354C4C" w:rsidRDefault="00225C18" w:rsidP="00225C18">
      <w:pPr>
        <w:rPr>
          <w:rFonts w:cs="Calibri"/>
        </w:rPr>
      </w:pPr>
      <w:r w:rsidRPr="00354C4C">
        <w:rPr>
          <w:rFonts w:cs="Calibri"/>
        </w:rPr>
        <w:t>Ultimately, the regional relationships produced:</w:t>
      </w:r>
    </w:p>
    <w:p w14:paraId="5725F101" w14:textId="77777777" w:rsidR="00225C18" w:rsidRPr="00354C4C" w:rsidRDefault="00225C18" w:rsidP="00225C18">
      <w:pPr>
        <w:pStyle w:val="ListParagraph"/>
        <w:numPr>
          <w:ilvl w:val="0"/>
          <w:numId w:val="33"/>
        </w:numPr>
        <w:rPr>
          <w:rFonts w:cs="Calibri"/>
          <w:color w:val="000000"/>
        </w:rPr>
      </w:pPr>
      <w:r w:rsidRPr="00354C4C">
        <w:rPr>
          <w:rFonts w:cs="Calibri"/>
          <w:color w:val="000000"/>
        </w:rPr>
        <w:t>Preferred temperature ranges based on selected biological response variables.</w:t>
      </w:r>
    </w:p>
    <w:p w14:paraId="659B88DB" w14:textId="77777777" w:rsidR="00225C18" w:rsidRPr="00354C4C" w:rsidRDefault="00225C18" w:rsidP="00225C18">
      <w:pPr>
        <w:pStyle w:val="ListParagraph"/>
        <w:numPr>
          <w:ilvl w:val="0"/>
          <w:numId w:val="33"/>
        </w:numPr>
        <w:rPr>
          <w:rFonts w:cs="Calibri"/>
          <w:color w:val="000000"/>
        </w:rPr>
      </w:pPr>
      <w:r w:rsidRPr="00354C4C">
        <w:rPr>
          <w:rFonts w:cs="Calibri"/>
          <w:color w:val="000000"/>
        </w:rPr>
        <w:t xml:space="preserve">Probability relationships based on biological thresholds that define healthy vs. unhealthy biological condition. </w:t>
      </w:r>
    </w:p>
    <w:p w14:paraId="1ADE1D11" w14:textId="77777777" w:rsidR="00225C18" w:rsidRDefault="00225C18" w:rsidP="00225C18"/>
    <w:p w14:paraId="560DD10B" w14:textId="77777777" w:rsidR="00225C18" w:rsidRDefault="00225C18" w:rsidP="00225C18">
      <w:pPr>
        <w:pStyle w:val="Heading3"/>
      </w:pPr>
      <w:r>
        <w:t xml:space="preserve">Identify links between species life history and stream temperature. </w:t>
      </w:r>
    </w:p>
    <w:p w14:paraId="6B1971DA" w14:textId="77777777" w:rsidR="00225C18" w:rsidRDefault="00225C18" w:rsidP="00225C18"/>
    <w:p w14:paraId="4A31B6C0" w14:textId="31D44933" w:rsidR="00225C18" w:rsidRDefault="00225C18" w:rsidP="00225C18">
      <w:commentRangeStart w:id="22"/>
      <w:r>
        <w:t xml:space="preserve">We conducted a literature review to qualitatively understand broad linkages between the stream community and stream temperature. The main goal of the review was to synthesize and determine the most appropriate, or </w:t>
      </w:r>
      <w:proofErr w:type="gramStart"/>
      <w:r>
        <w:t>most commonly used</w:t>
      </w:r>
      <w:proofErr w:type="gramEnd"/>
      <w:r>
        <w:t>, biological response metric and stream temperature metrics based on primary literature. We focused predominantly on rivers and the benthic communities; however, to keep the review broad we also included studies that were focused on other relevant species such as fish, as well as studies conducted in lakes and ponds</w:t>
      </w:r>
      <w:r w:rsidR="00CF56F2">
        <w:t xml:space="preserve">, and </w:t>
      </w:r>
      <w:r w:rsidR="0025675A">
        <w:t>any status of stream modification, i.e., modi</w:t>
      </w:r>
      <w:r w:rsidR="0010209A">
        <w:t>fied, natural or combination</w:t>
      </w:r>
      <w:r>
        <w:t xml:space="preserve">. Studies assessing species life history traits were also compiled to relate temperature to life history attributes (e.g., voltinism, emergence synchrony), as well as traits that describe habitat preference or sensitivities (e.g., temperature tolerance, </w:t>
      </w:r>
      <w:proofErr w:type="spellStart"/>
      <w:r>
        <w:t>rheophilly</w:t>
      </w:r>
      <w:proofErr w:type="spellEnd"/>
      <w:r>
        <w:t>). For the biological response indicators, we compared temperature studies that apply a variety of response variables, for example biotic indices, taxonomic measures (e.g., species richness, probability of occurrence), and biological traits (e.g., thermophily). This information guided model development by informing temperature stress sensitivities. For the temperature metrics, we collated a selection of temperature metrics documented to be informative to temperature effects studies on benthic communities and fish (e.g., 7-day means, or degree days).</w:t>
      </w:r>
    </w:p>
    <w:commentRangeEnd w:id="22"/>
    <w:p w14:paraId="703CB5A5" w14:textId="77777777" w:rsidR="00225C18" w:rsidRDefault="00063B5E" w:rsidP="00225C18">
      <w:r>
        <w:rPr>
          <w:rStyle w:val="CommentReference"/>
        </w:rPr>
        <w:commentReference w:id="22"/>
      </w:r>
    </w:p>
    <w:p w14:paraId="6411693C" w14:textId="607410D3" w:rsidR="00225C18" w:rsidRDefault="00225C18" w:rsidP="00225C18">
      <w:pPr>
        <w:pStyle w:val="Caption"/>
      </w:pPr>
      <w:bookmarkStart w:id="23" w:name="_Ref136177946"/>
      <w:r>
        <w:t xml:space="preserve">Table </w:t>
      </w:r>
      <w:r w:rsidR="00000000">
        <w:fldChar w:fldCharType="begin"/>
      </w:r>
      <w:r w:rsidR="00000000">
        <w:instrText xml:space="preserve"> SEQ Table \* ARABIC </w:instrText>
      </w:r>
      <w:r w:rsidR="00000000">
        <w:fldChar w:fldCharType="separate"/>
      </w:r>
      <w:r w:rsidR="003C66A8">
        <w:rPr>
          <w:noProof/>
        </w:rPr>
        <w:t>1</w:t>
      </w:r>
      <w:r w:rsidR="00000000">
        <w:rPr>
          <w:noProof/>
        </w:rPr>
        <w:fldChar w:fldCharType="end"/>
      </w:r>
      <w:bookmarkEnd w:id="23"/>
      <w:r>
        <w:t>: Temperature metrics commonly used in literature for macroinvertebrates and fish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2203"/>
        <w:gridCol w:w="2834"/>
        <w:gridCol w:w="2610"/>
      </w:tblGrid>
      <w:tr w:rsidR="00225C18" w:rsidRPr="00354C4C" w14:paraId="58AA8B7D" w14:textId="77777777" w:rsidTr="00974527">
        <w:tc>
          <w:tcPr>
            <w:tcW w:w="1618" w:type="dxa"/>
            <w:shd w:val="clear" w:color="auto" w:fill="auto"/>
            <w:vAlign w:val="center"/>
          </w:tcPr>
          <w:p w14:paraId="0AFF0B07" w14:textId="77777777" w:rsidR="00225C18" w:rsidRPr="00354C4C" w:rsidRDefault="00225C18" w:rsidP="00974527">
            <w:pPr>
              <w:rPr>
                <w:sz w:val="21"/>
                <w:szCs w:val="21"/>
              </w:rPr>
            </w:pPr>
            <w:r w:rsidRPr="00354C4C">
              <w:rPr>
                <w:rFonts w:cs="Calibri"/>
                <w:b/>
                <w:bCs/>
                <w:sz w:val="21"/>
                <w:szCs w:val="21"/>
              </w:rPr>
              <w:t>Metrics</w:t>
            </w:r>
          </w:p>
        </w:tc>
        <w:tc>
          <w:tcPr>
            <w:tcW w:w="2203" w:type="dxa"/>
            <w:shd w:val="clear" w:color="auto" w:fill="auto"/>
            <w:vAlign w:val="center"/>
          </w:tcPr>
          <w:p w14:paraId="7556B20E" w14:textId="77777777" w:rsidR="00225C18" w:rsidRPr="00354C4C" w:rsidRDefault="00225C18" w:rsidP="00974527">
            <w:pPr>
              <w:rPr>
                <w:sz w:val="21"/>
                <w:szCs w:val="21"/>
              </w:rPr>
            </w:pPr>
            <w:r w:rsidRPr="00354C4C">
              <w:rPr>
                <w:rFonts w:cs="Calibri"/>
                <w:b/>
                <w:bCs/>
                <w:sz w:val="21"/>
                <w:szCs w:val="21"/>
              </w:rPr>
              <w:t>Macroinvertebrates</w:t>
            </w:r>
          </w:p>
        </w:tc>
        <w:tc>
          <w:tcPr>
            <w:tcW w:w="2834" w:type="dxa"/>
            <w:shd w:val="clear" w:color="auto" w:fill="auto"/>
            <w:vAlign w:val="center"/>
          </w:tcPr>
          <w:p w14:paraId="19F9AADD" w14:textId="77777777" w:rsidR="00225C18" w:rsidRPr="00354C4C" w:rsidRDefault="00225C18" w:rsidP="00974527">
            <w:pPr>
              <w:rPr>
                <w:sz w:val="21"/>
                <w:szCs w:val="21"/>
              </w:rPr>
            </w:pPr>
            <w:r w:rsidRPr="00354C4C">
              <w:rPr>
                <w:rFonts w:cs="Calibri"/>
                <w:b/>
                <w:bCs/>
                <w:sz w:val="21"/>
                <w:szCs w:val="21"/>
              </w:rPr>
              <w:t xml:space="preserve">Fish </w:t>
            </w:r>
          </w:p>
        </w:tc>
        <w:tc>
          <w:tcPr>
            <w:tcW w:w="2610" w:type="dxa"/>
            <w:shd w:val="clear" w:color="auto" w:fill="auto"/>
          </w:tcPr>
          <w:p w14:paraId="1A1CA9CB" w14:textId="77777777" w:rsidR="00225C18" w:rsidRPr="00354C4C" w:rsidRDefault="00225C18" w:rsidP="00974527">
            <w:pPr>
              <w:rPr>
                <w:rFonts w:cs="Calibri"/>
                <w:b/>
                <w:bCs/>
                <w:sz w:val="21"/>
                <w:szCs w:val="21"/>
              </w:rPr>
            </w:pPr>
            <w:r w:rsidRPr="00354C4C">
              <w:rPr>
                <w:rFonts w:cs="Calibri"/>
                <w:b/>
                <w:bCs/>
                <w:sz w:val="21"/>
                <w:szCs w:val="21"/>
              </w:rPr>
              <w:t>Citation</w:t>
            </w:r>
          </w:p>
        </w:tc>
      </w:tr>
      <w:tr w:rsidR="00225C18" w:rsidRPr="00354C4C" w14:paraId="72CF93B2" w14:textId="77777777" w:rsidTr="00974527">
        <w:tc>
          <w:tcPr>
            <w:tcW w:w="1618" w:type="dxa"/>
            <w:shd w:val="clear" w:color="auto" w:fill="auto"/>
            <w:vAlign w:val="center"/>
          </w:tcPr>
          <w:p w14:paraId="21B623D6" w14:textId="77777777" w:rsidR="00225C18" w:rsidRPr="00354C4C" w:rsidRDefault="00225C18" w:rsidP="00974527">
            <w:pPr>
              <w:rPr>
                <w:rFonts w:cs="Calibri"/>
                <w:sz w:val="21"/>
                <w:szCs w:val="21"/>
              </w:rPr>
            </w:pPr>
            <w:r w:rsidRPr="00354C4C">
              <w:rPr>
                <w:rFonts w:cs="Calibri"/>
                <w:b/>
                <w:bCs/>
                <w:sz w:val="21"/>
                <w:szCs w:val="21"/>
              </w:rPr>
              <w:t>Daily</w:t>
            </w:r>
          </w:p>
        </w:tc>
        <w:tc>
          <w:tcPr>
            <w:tcW w:w="2203" w:type="dxa"/>
            <w:shd w:val="clear" w:color="auto" w:fill="auto"/>
            <w:vAlign w:val="center"/>
          </w:tcPr>
          <w:p w14:paraId="63899205" w14:textId="77777777" w:rsidR="00225C18" w:rsidRPr="00354C4C" w:rsidRDefault="00225C18" w:rsidP="00974527">
            <w:pPr>
              <w:rPr>
                <w:rFonts w:cs="Calibri"/>
                <w:sz w:val="21"/>
                <w:szCs w:val="21"/>
              </w:rPr>
            </w:pPr>
            <w:r w:rsidRPr="00354C4C">
              <w:rPr>
                <w:rFonts w:cs="Calibri"/>
                <w:sz w:val="21"/>
                <w:szCs w:val="21"/>
              </w:rPr>
              <w:t xml:space="preserve">Mean maximum, range, Standard deviation, Number of days above a </w:t>
            </w:r>
            <w:r w:rsidRPr="00354C4C">
              <w:rPr>
                <w:rFonts w:cs="Calibri"/>
                <w:sz w:val="21"/>
                <w:szCs w:val="21"/>
              </w:rPr>
              <w:lastRenderedPageBreak/>
              <w:t>threshold, Degree-days for each month, Diel amplitude</w:t>
            </w:r>
          </w:p>
        </w:tc>
        <w:tc>
          <w:tcPr>
            <w:tcW w:w="2834" w:type="dxa"/>
            <w:shd w:val="clear" w:color="auto" w:fill="auto"/>
            <w:vAlign w:val="center"/>
          </w:tcPr>
          <w:p w14:paraId="2FB3BC62" w14:textId="77777777" w:rsidR="00225C18" w:rsidRPr="00354C4C" w:rsidRDefault="00225C18" w:rsidP="00974527">
            <w:pPr>
              <w:rPr>
                <w:rFonts w:cs="Calibri"/>
                <w:sz w:val="21"/>
                <w:szCs w:val="21"/>
              </w:rPr>
            </w:pPr>
            <w:r w:rsidRPr="00354C4C">
              <w:rPr>
                <w:rFonts w:cs="Calibri"/>
                <w:sz w:val="21"/>
                <w:szCs w:val="21"/>
              </w:rPr>
              <w:lastRenderedPageBreak/>
              <w:t>Degree Days, maximum 7-day mean, 7-day maximum, Mean daily water temps</w:t>
            </w:r>
          </w:p>
        </w:tc>
        <w:tc>
          <w:tcPr>
            <w:tcW w:w="2610" w:type="dxa"/>
            <w:vMerge w:val="restart"/>
            <w:shd w:val="clear" w:color="auto" w:fill="auto"/>
          </w:tcPr>
          <w:p w14:paraId="1D4ECB07" w14:textId="77777777" w:rsidR="00225C18" w:rsidRPr="00354C4C" w:rsidRDefault="00225C18" w:rsidP="00974527">
            <w:pPr>
              <w:rPr>
                <w:rFonts w:cs="Calibri"/>
                <w:sz w:val="21"/>
                <w:szCs w:val="21"/>
              </w:rPr>
            </w:pPr>
            <w:r w:rsidRPr="00354C4C">
              <w:rPr>
                <w:rFonts w:cs="Calibri"/>
                <w:sz w:val="21"/>
                <w:szCs w:val="21"/>
              </w:rPr>
              <w:t>Kaushal et al. (2010);</w:t>
            </w:r>
            <w:proofErr w:type="spellStart"/>
            <w:r w:rsidRPr="00354C4C">
              <w:rPr>
                <w:rFonts w:cs="Calibri"/>
                <w:sz w:val="21"/>
                <w:szCs w:val="21"/>
              </w:rPr>
              <w:t>Haase</w:t>
            </w:r>
            <w:proofErr w:type="spellEnd"/>
            <w:r w:rsidRPr="00354C4C">
              <w:rPr>
                <w:rFonts w:cs="Calibri"/>
                <w:sz w:val="21"/>
                <w:szCs w:val="21"/>
              </w:rPr>
              <w:t xml:space="preserve"> et al. (2019);Rivers-Moore et al. (2018);Jackson et al. (2007);</w:t>
            </w:r>
            <w:proofErr w:type="spellStart"/>
            <w:r w:rsidRPr="00354C4C">
              <w:rPr>
                <w:rFonts w:cs="Calibri"/>
                <w:sz w:val="21"/>
                <w:szCs w:val="21"/>
              </w:rPr>
              <w:t>Heino</w:t>
            </w:r>
            <w:proofErr w:type="spellEnd"/>
            <w:r w:rsidRPr="00354C4C">
              <w:rPr>
                <w:rFonts w:cs="Calibri"/>
                <w:sz w:val="21"/>
                <w:szCs w:val="21"/>
              </w:rPr>
              <w:t xml:space="preserve"> et al. </w:t>
            </w:r>
            <w:r w:rsidRPr="00354C4C">
              <w:rPr>
                <w:rFonts w:cs="Calibri"/>
                <w:sz w:val="21"/>
                <w:szCs w:val="21"/>
              </w:rPr>
              <w:lastRenderedPageBreak/>
              <w:t>(2003);Hawkins et al. (1997);Durance and Ormerod (2009);Vaughan and Ormerod (2014);Piggott et al. (2012);Durance and Ormerod (2007);Worthington et al. (2015);Jacobsen and Marín (2008);Filipe et al. (2013);Stewart et al. (2013);</w:t>
            </w:r>
            <w:proofErr w:type="spellStart"/>
            <w:r w:rsidRPr="00354C4C">
              <w:rPr>
                <w:rFonts w:cs="Calibri"/>
                <w:sz w:val="21"/>
                <w:szCs w:val="21"/>
              </w:rPr>
              <w:t>Heino</w:t>
            </w:r>
            <w:proofErr w:type="spellEnd"/>
            <w:r w:rsidRPr="00354C4C">
              <w:rPr>
                <w:rFonts w:cs="Calibri"/>
                <w:sz w:val="21"/>
                <w:szCs w:val="21"/>
              </w:rPr>
              <w:t xml:space="preserve"> et al. (2009);Chessman (2012);</w:t>
            </w:r>
            <w:proofErr w:type="spellStart"/>
            <w:r w:rsidRPr="00354C4C">
              <w:rPr>
                <w:rFonts w:cs="Calibri"/>
                <w:sz w:val="21"/>
                <w:szCs w:val="21"/>
              </w:rPr>
              <w:t>Sandin</w:t>
            </w:r>
            <w:proofErr w:type="spellEnd"/>
            <w:r w:rsidRPr="00354C4C">
              <w:rPr>
                <w:rFonts w:cs="Calibri"/>
                <w:sz w:val="21"/>
                <w:szCs w:val="21"/>
              </w:rPr>
              <w:t xml:space="preserve"> (2003);</w:t>
            </w:r>
            <w:proofErr w:type="spellStart"/>
            <w:r w:rsidRPr="00354C4C">
              <w:rPr>
                <w:rFonts w:cs="Calibri"/>
                <w:sz w:val="21"/>
                <w:szCs w:val="21"/>
              </w:rPr>
              <w:t>Burgmer</w:t>
            </w:r>
            <w:proofErr w:type="spellEnd"/>
            <w:r w:rsidRPr="00354C4C">
              <w:rPr>
                <w:rFonts w:cs="Calibri"/>
                <w:sz w:val="21"/>
                <w:szCs w:val="21"/>
              </w:rPr>
              <w:t xml:space="preserve"> et al. (2007);Vaughan and </w:t>
            </w:r>
            <w:proofErr w:type="spellStart"/>
            <w:r w:rsidRPr="00354C4C">
              <w:rPr>
                <w:rFonts w:cs="Calibri"/>
                <w:sz w:val="21"/>
                <w:szCs w:val="21"/>
              </w:rPr>
              <w:t>Gotelli</w:t>
            </w:r>
            <w:proofErr w:type="spellEnd"/>
            <w:r w:rsidRPr="00354C4C">
              <w:rPr>
                <w:rFonts w:cs="Calibri"/>
                <w:sz w:val="21"/>
                <w:szCs w:val="21"/>
              </w:rPr>
              <w:t xml:space="preserve"> (2019);Piggott et al. (2015), </w:t>
            </w:r>
            <w:proofErr w:type="spellStart"/>
            <w:r w:rsidRPr="00354C4C">
              <w:rPr>
                <w:rFonts w:cs="Calibri"/>
                <w:sz w:val="21"/>
                <w:szCs w:val="21"/>
              </w:rPr>
              <w:t>Butryn</w:t>
            </w:r>
            <w:proofErr w:type="spellEnd"/>
            <w:r w:rsidRPr="00354C4C">
              <w:rPr>
                <w:rFonts w:cs="Calibri"/>
                <w:sz w:val="21"/>
                <w:szCs w:val="21"/>
              </w:rPr>
              <w:t xml:space="preserve"> et al., 2013; Dugdale et al., 2018, </w:t>
            </w:r>
            <w:proofErr w:type="spellStart"/>
            <w:r w:rsidRPr="00354C4C">
              <w:rPr>
                <w:rFonts w:cs="Calibri"/>
                <w:sz w:val="21"/>
                <w:szCs w:val="21"/>
              </w:rPr>
              <w:t>Haidekker</w:t>
            </w:r>
            <w:proofErr w:type="spellEnd"/>
            <w:r w:rsidRPr="00354C4C">
              <w:rPr>
                <w:rFonts w:cs="Calibri"/>
                <w:sz w:val="21"/>
                <w:szCs w:val="21"/>
              </w:rPr>
              <w:t xml:space="preserve"> et al. 2008</w:t>
            </w:r>
          </w:p>
        </w:tc>
      </w:tr>
      <w:tr w:rsidR="00225C18" w:rsidRPr="00354C4C" w14:paraId="3800BAF5" w14:textId="77777777" w:rsidTr="00974527">
        <w:trPr>
          <w:trHeight w:val="314"/>
        </w:trPr>
        <w:tc>
          <w:tcPr>
            <w:tcW w:w="1618" w:type="dxa"/>
            <w:shd w:val="clear" w:color="auto" w:fill="auto"/>
            <w:vAlign w:val="center"/>
          </w:tcPr>
          <w:p w14:paraId="206210CC" w14:textId="77777777" w:rsidR="00225C18" w:rsidRPr="00354C4C" w:rsidRDefault="00225C18" w:rsidP="00974527">
            <w:pPr>
              <w:rPr>
                <w:rFonts w:cs="Calibri"/>
                <w:sz w:val="21"/>
                <w:szCs w:val="21"/>
              </w:rPr>
            </w:pPr>
            <w:r w:rsidRPr="00354C4C">
              <w:rPr>
                <w:rFonts w:cs="Calibri"/>
                <w:b/>
                <w:bCs/>
                <w:sz w:val="21"/>
                <w:szCs w:val="21"/>
              </w:rPr>
              <w:lastRenderedPageBreak/>
              <w:t>Monthly</w:t>
            </w:r>
          </w:p>
        </w:tc>
        <w:tc>
          <w:tcPr>
            <w:tcW w:w="2203" w:type="dxa"/>
            <w:shd w:val="clear" w:color="auto" w:fill="auto"/>
            <w:vAlign w:val="center"/>
          </w:tcPr>
          <w:p w14:paraId="6D2B22C5" w14:textId="77777777" w:rsidR="00225C18" w:rsidRPr="00354C4C" w:rsidRDefault="00225C18" w:rsidP="00974527">
            <w:pPr>
              <w:rPr>
                <w:rFonts w:cs="Calibri"/>
                <w:sz w:val="21"/>
                <w:szCs w:val="21"/>
              </w:rPr>
            </w:pPr>
            <w:r w:rsidRPr="00354C4C">
              <w:rPr>
                <w:rFonts w:cs="Calibri"/>
                <w:sz w:val="21"/>
                <w:szCs w:val="21"/>
              </w:rPr>
              <w:t>Mean monthly</w:t>
            </w:r>
          </w:p>
        </w:tc>
        <w:tc>
          <w:tcPr>
            <w:tcW w:w="2834" w:type="dxa"/>
            <w:shd w:val="clear" w:color="auto" w:fill="auto"/>
            <w:vAlign w:val="center"/>
          </w:tcPr>
          <w:p w14:paraId="2AE1D668" w14:textId="77777777" w:rsidR="00225C18" w:rsidRPr="00354C4C" w:rsidRDefault="00225C18" w:rsidP="00974527">
            <w:pPr>
              <w:rPr>
                <w:rFonts w:cs="Calibri"/>
                <w:sz w:val="21"/>
                <w:szCs w:val="21"/>
              </w:rPr>
            </w:pPr>
            <w:r w:rsidRPr="00354C4C">
              <w:rPr>
                <w:rFonts w:cs="Calibri"/>
                <w:sz w:val="21"/>
                <w:szCs w:val="21"/>
              </w:rPr>
              <w:t>Julian Date of positive onset</w:t>
            </w:r>
          </w:p>
        </w:tc>
        <w:tc>
          <w:tcPr>
            <w:tcW w:w="2610" w:type="dxa"/>
            <w:vMerge/>
            <w:shd w:val="clear" w:color="auto" w:fill="auto"/>
          </w:tcPr>
          <w:p w14:paraId="34EB0A8E" w14:textId="77777777" w:rsidR="00225C18" w:rsidRPr="00354C4C" w:rsidRDefault="00225C18" w:rsidP="00974527">
            <w:pPr>
              <w:rPr>
                <w:rFonts w:cs="Calibri"/>
                <w:sz w:val="21"/>
                <w:szCs w:val="21"/>
              </w:rPr>
            </w:pPr>
          </w:p>
        </w:tc>
      </w:tr>
      <w:tr w:rsidR="00225C18" w:rsidRPr="00354C4C" w14:paraId="5187647C" w14:textId="77777777" w:rsidTr="00974527">
        <w:tc>
          <w:tcPr>
            <w:tcW w:w="1618" w:type="dxa"/>
            <w:shd w:val="clear" w:color="auto" w:fill="auto"/>
            <w:vAlign w:val="center"/>
          </w:tcPr>
          <w:p w14:paraId="0F112CE3" w14:textId="77777777" w:rsidR="00225C18" w:rsidRPr="00354C4C" w:rsidRDefault="00225C18" w:rsidP="00974527">
            <w:pPr>
              <w:rPr>
                <w:rFonts w:cs="Calibri"/>
                <w:sz w:val="21"/>
                <w:szCs w:val="21"/>
              </w:rPr>
            </w:pPr>
            <w:r w:rsidRPr="00354C4C">
              <w:rPr>
                <w:rFonts w:cs="Calibri"/>
                <w:b/>
                <w:bCs/>
                <w:sz w:val="21"/>
                <w:szCs w:val="21"/>
              </w:rPr>
              <w:t>Annual</w:t>
            </w:r>
          </w:p>
        </w:tc>
        <w:tc>
          <w:tcPr>
            <w:tcW w:w="2203" w:type="dxa"/>
            <w:shd w:val="clear" w:color="auto" w:fill="auto"/>
            <w:vAlign w:val="center"/>
          </w:tcPr>
          <w:p w14:paraId="20F3B8D0" w14:textId="77777777" w:rsidR="00225C18" w:rsidRPr="00354C4C" w:rsidRDefault="00225C18" w:rsidP="00974527">
            <w:pPr>
              <w:rPr>
                <w:rFonts w:cs="Calibri"/>
                <w:sz w:val="21"/>
                <w:szCs w:val="21"/>
              </w:rPr>
            </w:pPr>
            <w:r w:rsidRPr="00354C4C">
              <w:rPr>
                <w:rFonts w:cs="Calibri"/>
                <w:sz w:val="21"/>
                <w:szCs w:val="21"/>
              </w:rPr>
              <w:t xml:space="preserve">Mean annual </w:t>
            </w:r>
          </w:p>
        </w:tc>
        <w:tc>
          <w:tcPr>
            <w:tcW w:w="2834" w:type="dxa"/>
            <w:shd w:val="clear" w:color="auto" w:fill="auto"/>
            <w:vAlign w:val="center"/>
          </w:tcPr>
          <w:p w14:paraId="4105CDD1" w14:textId="77777777" w:rsidR="00225C18" w:rsidRPr="00354C4C" w:rsidRDefault="00225C18" w:rsidP="00974527">
            <w:pPr>
              <w:rPr>
                <w:rFonts w:cs="Calibri"/>
                <w:sz w:val="21"/>
                <w:szCs w:val="21"/>
              </w:rPr>
            </w:pPr>
            <w:r w:rsidRPr="00354C4C">
              <w:rPr>
                <w:rFonts w:cs="Calibri"/>
                <w:sz w:val="21"/>
                <w:szCs w:val="21"/>
              </w:rPr>
              <w:t>mean, max annual, standard deviation</w:t>
            </w:r>
          </w:p>
        </w:tc>
        <w:tc>
          <w:tcPr>
            <w:tcW w:w="2610" w:type="dxa"/>
            <w:vMerge/>
            <w:shd w:val="clear" w:color="auto" w:fill="auto"/>
          </w:tcPr>
          <w:p w14:paraId="16B5A4FE" w14:textId="77777777" w:rsidR="00225C18" w:rsidRPr="00354C4C" w:rsidRDefault="00225C18" w:rsidP="00974527">
            <w:pPr>
              <w:rPr>
                <w:rFonts w:ascii="Segoe UI" w:hAnsi="Segoe UI" w:cs="Segoe UI"/>
                <w:sz w:val="21"/>
                <w:szCs w:val="21"/>
              </w:rPr>
            </w:pPr>
          </w:p>
        </w:tc>
      </w:tr>
      <w:tr w:rsidR="00225C18" w:rsidRPr="00354C4C" w14:paraId="34819FDA" w14:textId="77777777" w:rsidTr="00974527">
        <w:tc>
          <w:tcPr>
            <w:tcW w:w="1618" w:type="dxa"/>
            <w:shd w:val="clear" w:color="auto" w:fill="auto"/>
            <w:vAlign w:val="center"/>
          </w:tcPr>
          <w:p w14:paraId="5226DC70" w14:textId="77777777" w:rsidR="00225C18" w:rsidRPr="00354C4C" w:rsidRDefault="00225C18" w:rsidP="00974527">
            <w:pPr>
              <w:rPr>
                <w:rFonts w:cs="Calibri"/>
                <w:sz w:val="21"/>
                <w:szCs w:val="21"/>
              </w:rPr>
            </w:pPr>
            <w:r w:rsidRPr="00354C4C">
              <w:rPr>
                <w:rFonts w:cs="Calibri"/>
                <w:b/>
                <w:bCs/>
                <w:sz w:val="21"/>
                <w:szCs w:val="21"/>
              </w:rPr>
              <w:t>Seasonal</w:t>
            </w:r>
          </w:p>
        </w:tc>
        <w:tc>
          <w:tcPr>
            <w:tcW w:w="2203" w:type="dxa"/>
            <w:shd w:val="clear" w:color="auto" w:fill="auto"/>
            <w:vAlign w:val="center"/>
          </w:tcPr>
          <w:p w14:paraId="37E3840A" w14:textId="77777777" w:rsidR="00225C18" w:rsidRPr="00354C4C" w:rsidRDefault="00225C18" w:rsidP="00974527">
            <w:pPr>
              <w:rPr>
                <w:rFonts w:cs="Calibri"/>
                <w:sz w:val="21"/>
                <w:szCs w:val="21"/>
              </w:rPr>
            </w:pPr>
            <w:r w:rsidRPr="00354C4C">
              <w:rPr>
                <w:rFonts w:cs="Calibri"/>
                <w:sz w:val="21"/>
                <w:szCs w:val="21"/>
              </w:rPr>
              <w:t>Mean winter, Residual winter, Seasonal variability, Mean and max summer</w:t>
            </w:r>
          </w:p>
        </w:tc>
        <w:tc>
          <w:tcPr>
            <w:tcW w:w="2834" w:type="dxa"/>
            <w:shd w:val="clear" w:color="auto" w:fill="auto"/>
            <w:vAlign w:val="center"/>
          </w:tcPr>
          <w:p w14:paraId="2E4D34D2" w14:textId="77777777" w:rsidR="00225C18" w:rsidRPr="00354C4C" w:rsidRDefault="00225C18" w:rsidP="00974527">
            <w:pPr>
              <w:rPr>
                <w:rFonts w:cs="Calibri"/>
                <w:sz w:val="21"/>
                <w:szCs w:val="21"/>
              </w:rPr>
            </w:pPr>
            <w:r w:rsidRPr="00354C4C">
              <w:rPr>
                <w:rFonts w:cs="Calibri"/>
                <w:sz w:val="21"/>
                <w:szCs w:val="21"/>
              </w:rPr>
              <w:t>Minimum summer</w:t>
            </w:r>
          </w:p>
        </w:tc>
        <w:tc>
          <w:tcPr>
            <w:tcW w:w="2610" w:type="dxa"/>
            <w:vMerge/>
            <w:shd w:val="clear" w:color="auto" w:fill="auto"/>
          </w:tcPr>
          <w:p w14:paraId="62F0372D" w14:textId="77777777" w:rsidR="00225C18" w:rsidRPr="00354C4C" w:rsidRDefault="00225C18" w:rsidP="00974527">
            <w:pPr>
              <w:rPr>
                <w:rFonts w:cs="Calibri"/>
                <w:sz w:val="21"/>
                <w:szCs w:val="21"/>
              </w:rPr>
            </w:pPr>
          </w:p>
        </w:tc>
      </w:tr>
      <w:tr w:rsidR="00225C18" w:rsidRPr="00354C4C" w14:paraId="0417776A" w14:textId="77777777" w:rsidTr="00974527">
        <w:tc>
          <w:tcPr>
            <w:tcW w:w="1618" w:type="dxa"/>
            <w:shd w:val="clear" w:color="auto" w:fill="auto"/>
            <w:vAlign w:val="center"/>
          </w:tcPr>
          <w:p w14:paraId="6BDE3440" w14:textId="77777777" w:rsidR="00225C18" w:rsidRPr="00354C4C" w:rsidRDefault="00225C18" w:rsidP="00974527">
            <w:pPr>
              <w:rPr>
                <w:rFonts w:cs="Calibri"/>
                <w:sz w:val="21"/>
                <w:szCs w:val="21"/>
              </w:rPr>
            </w:pPr>
            <w:r w:rsidRPr="00354C4C">
              <w:rPr>
                <w:rFonts w:cs="Calibri"/>
                <w:b/>
                <w:bCs/>
                <w:sz w:val="21"/>
                <w:szCs w:val="21"/>
              </w:rPr>
              <w:t>Other</w:t>
            </w:r>
          </w:p>
        </w:tc>
        <w:tc>
          <w:tcPr>
            <w:tcW w:w="2203" w:type="dxa"/>
            <w:shd w:val="clear" w:color="auto" w:fill="auto"/>
            <w:vAlign w:val="center"/>
          </w:tcPr>
          <w:p w14:paraId="46877515" w14:textId="77777777" w:rsidR="00225C18" w:rsidRPr="00354C4C" w:rsidRDefault="00225C18" w:rsidP="00974527">
            <w:pPr>
              <w:rPr>
                <w:rFonts w:cs="Calibri"/>
                <w:sz w:val="21"/>
                <w:szCs w:val="21"/>
              </w:rPr>
            </w:pPr>
            <w:r w:rsidRPr="00354C4C">
              <w:rPr>
                <w:rFonts w:cs="Calibri"/>
                <w:sz w:val="21"/>
                <w:szCs w:val="21"/>
              </w:rPr>
              <w:t>Min-max range, preference ranges</w:t>
            </w:r>
          </w:p>
        </w:tc>
        <w:tc>
          <w:tcPr>
            <w:tcW w:w="2834" w:type="dxa"/>
            <w:shd w:val="clear" w:color="auto" w:fill="auto"/>
            <w:vAlign w:val="center"/>
          </w:tcPr>
          <w:p w14:paraId="55A38DF4" w14:textId="77777777" w:rsidR="00225C18" w:rsidRPr="00354C4C" w:rsidRDefault="00225C18" w:rsidP="00974527">
            <w:pPr>
              <w:rPr>
                <w:rFonts w:cs="Calibri"/>
                <w:sz w:val="21"/>
                <w:szCs w:val="21"/>
              </w:rPr>
            </w:pPr>
            <w:r w:rsidRPr="00354C4C">
              <w:rPr>
                <w:rFonts w:cs="Calibri"/>
                <w:sz w:val="21"/>
                <w:szCs w:val="21"/>
              </w:rPr>
              <w:t>Hourly, first date when temp rises for 5 consecutive days</w:t>
            </w:r>
          </w:p>
        </w:tc>
        <w:tc>
          <w:tcPr>
            <w:tcW w:w="2610" w:type="dxa"/>
            <w:vMerge/>
            <w:shd w:val="clear" w:color="auto" w:fill="auto"/>
          </w:tcPr>
          <w:p w14:paraId="7E89B5FC" w14:textId="77777777" w:rsidR="00225C18" w:rsidRPr="00354C4C" w:rsidRDefault="00225C18" w:rsidP="00974527">
            <w:pPr>
              <w:rPr>
                <w:rFonts w:cs="Calibri"/>
                <w:sz w:val="21"/>
                <w:szCs w:val="21"/>
              </w:rPr>
            </w:pPr>
          </w:p>
        </w:tc>
      </w:tr>
    </w:tbl>
    <w:p w14:paraId="134CE285" w14:textId="77777777" w:rsidR="00225C18" w:rsidRDefault="00225C18" w:rsidP="00225C18"/>
    <w:p w14:paraId="079AC6F6" w14:textId="77777777" w:rsidR="00225C18" w:rsidRDefault="00225C18" w:rsidP="00225C18"/>
    <w:p w14:paraId="57CF7926" w14:textId="1EFCDDBB" w:rsidR="00225C18" w:rsidRDefault="00225C18" w:rsidP="00225C18">
      <w:pPr>
        <w:pStyle w:val="Caption"/>
      </w:pPr>
      <w:bookmarkStart w:id="24" w:name="_Ref136177905"/>
      <w:r>
        <w:t xml:space="preserve">Table </w:t>
      </w:r>
      <w:r w:rsidR="00000000">
        <w:fldChar w:fldCharType="begin"/>
      </w:r>
      <w:r w:rsidR="00000000">
        <w:instrText xml:space="preserve"> SEQ Table \* ARABIC </w:instrText>
      </w:r>
      <w:r w:rsidR="00000000">
        <w:fldChar w:fldCharType="separate"/>
      </w:r>
      <w:r w:rsidR="003C66A8">
        <w:rPr>
          <w:noProof/>
        </w:rPr>
        <w:t>2</w:t>
      </w:r>
      <w:r w:rsidR="00000000">
        <w:rPr>
          <w:noProof/>
        </w:rPr>
        <w:fldChar w:fldCharType="end"/>
      </w:r>
      <w:bookmarkEnd w:id="24"/>
      <w:r>
        <w:t>: Biological response indicators commonly applied in temperature studies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2248"/>
        <w:gridCol w:w="2465"/>
        <w:gridCol w:w="2708"/>
      </w:tblGrid>
      <w:tr w:rsidR="00225C18" w:rsidRPr="00354C4C" w14:paraId="1A0F2616" w14:textId="77777777" w:rsidTr="00974527">
        <w:tc>
          <w:tcPr>
            <w:tcW w:w="1885" w:type="dxa"/>
            <w:shd w:val="clear" w:color="auto" w:fill="auto"/>
            <w:vAlign w:val="center"/>
          </w:tcPr>
          <w:p w14:paraId="4D677FF8" w14:textId="77777777" w:rsidR="00225C18" w:rsidRPr="00354C4C" w:rsidRDefault="00225C18" w:rsidP="00974527">
            <w:pPr>
              <w:rPr>
                <w:sz w:val="21"/>
                <w:szCs w:val="21"/>
              </w:rPr>
            </w:pPr>
            <w:r w:rsidRPr="00354C4C">
              <w:rPr>
                <w:rFonts w:cs="Calibri"/>
                <w:b/>
                <w:bCs/>
                <w:sz w:val="21"/>
                <w:szCs w:val="21"/>
              </w:rPr>
              <w:t>Species Group</w:t>
            </w:r>
          </w:p>
        </w:tc>
        <w:tc>
          <w:tcPr>
            <w:tcW w:w="2250" w:type="dxa"/>
            <w:shd w:val="clear" w:color="auto" w:fill="auto"/>
            <w:vAlign w:val="center"/>
          </w:tcPr>
          <w:p w14:paraId="16A52CC8" w14:textId="77777777" w:rsidR="00225C18" w:rsidRPr="00354C4C" w:rsidRDefault="00225C18" w:rsidP="00974527">
            <w:pPr>
              <w:rPr>
                <w:sz w:val="21"/>
                <w:szCs w:val="21"/>
              </w:rPr>
            </w:pPr>
            <w:r w:rsidRPr="00354C4C">
              <w:rPr>
                <w:rFonts w:cs="Calibri"/>
                <w:b/>
                <w:bCs/>
                <w:sz w:val="21"/>
                <w:szCs w:val="21"/>
              </w:rPr>
              <w:t>Response type</w:t>
            </w:r>
          </w:p>
        </w:tc>
        <w:tc>
          <w:tcPr>
            <w:tcW w:w="2520" w:type="dxa"/>
            <w:shd w:val="clear" w:color="auto" w:fill="auto"/>
            <w:vAlign w:val="bottom"/>
          </w:tcPr>
          <w:p w14:paraId="59B3A668" w14:textId="77777777" w:rsidR="00225C18" w:rsidRPr="00354C4C" w:rsidRDefault="00225C18" w:rsidP="00974527">
            <w:pPr>
              <w:rPr>
                <w:sz w:val="21"/>
                <w:szCs w:val="21"/>
              </w:rPr>
            </w:pPr>
            <w:r w:rsidRPr="00354C4C">
              <w:rPr>
                <w:rFonts w:cs="Calibri"/>
                <w:b/>
                <w:bCs/>
                <w:color w:val="000000"/>
                <w:sz w:val="21"/>
                <w:szCs w:val="21"/>
              </w:rPr>
              <w:t>Bio Response Metrics</w:t>
            </w:r>
          </w:p>
        </w:tc>
        <w:tc>
          <w:tcPr>
            <w:tcW w:w="2790" w:type="dxa"/>
            <w:shd w:val="clear" w:color="auto" w:fill="auto"/>
            <w:vAlign w:val="center"/>
          </w:tcPr>
          <w:p w14:paraId="5C03D4FF" w14:textId="77777777" w:rsidR="00225C18" w:rsidRPr="00354C4C" w:rsidRDefault="00225C18" w:rsidP="00974527">
            <w:pPr>
              <w:rPr>
                <w:sz w:val="21"/>
                <w:szCs w:val="21"/>
              </w:rPr>
            </w:pPr>
            <w:r w:rsidRPr="00354C4C">
              <w:rPr>
                <w:rFonts w:cs="Calibri"/>
                <w:b/>
                <w:bCs/>
                <w:sz w:val="21"/>
                <w:szCs w:val="21"/>
              </w:rPr>
              <w:t>Citation</w:t>
            </w:r>
          </w:p>
        </w:tc>
      </w:tr>
      <w:tr w:rsidR="00225C18" w:rsidRPr="00354C4C" w14:paraId="4C7E87A4" w14:textId="77777777" w:rsidTr="00974527">
        <w:tc>
          <w:tcPr>
            <w:tcW w:w="1885" w:type="dxa"/>
            <w:vMerge w:val="restart"/>
            <w:shd w:val="clear" w:color="auto" w:fill="auto"/>
            <w:vAlign w:val="center"/>
          </w:tcPr>
          <w:p w14:paraId="5234DF9A" w14:textId="77777777" w:rsidR="00225C18" w:rsidRPr="00354C4C" w:rsidRDefault="00225C18" w:rsidP="00974527">
            <w:pPr>
              <w:rPr>
                <w:sz w:val="21"/>
                <w:szCs w:val="21"/>
              </w:rPr>
            </w:pPr>
            <w:r w:rsidRPr="00354C4C">
              <w:rPr>
                <w:rFonts w:cs="Calibri"/>
                <w:sz w:val="21"/>
                <w:szCs w:val="21"/>
              </w:rPr>
              <w:t xml:space="preserve">Macroinvertebrate </w:t>
            </w:r>
          </w:p>
          <w:p w14:paraId="5172E6F8" w14:textId="77777777" w:rsidR="00225C18" w:rsidRPr="00354C4C" w:rsidRDefault="00225C18" w:rsidP="00974527">
            <w:pPr>
              <w:rPr>
                <w:sz w:val="21"/>
                <w:szCs w:val="21"/>
              </w:rPr>
            </w:pPr>
          </w:p>
        </w:tc>
        <w:tc>
          <w:tcPr>
            <w:tcW w:w="2250" w:type="dxa"/>
            <w:shd w:val="clear" w:color="auto" w:fill="auto"/>
            <w:vAlign w:val="center"/>
          </w:tcPr>
          <w:p w14:paraId="401391A2" w14:textId="77777777" w:rsidR="00225C18" w:rsidRPr="00354C4C" w:rsidRDefault="00225C18" w:rsidP="00974527">
            <w:pPr>
              <w:rPr>
                <w:sz w:val="21"/>
                <w:szCs w:val="21"/>
              </w:rPr>
            </w:pPr>
            <w:r w:rsidRPr="00354C4C">
              <w:rPr>
                <w:rFonts w:cs="Calibri"/>
                <w:sz w:val="21"/>
                <w:szCs w:val="21"/>
              </w:rPr>
              <w:t>Habitat preference</w:t>
            </w:r>
          </w:p>
        </w:tc>
        <w:tc>
          <w:tcPr>
            <w:tcW w:w="2520" w:type="dxa"/>
            <w:shd w:val="clear" w:color="auto" w:fill="auto"/>
            <w:vAlign w:val="center"/>
          </w:tcPr>
          <w:p w14:paraId="49C6D003" w14:textId="77777777" w:rsidR="00225C18" w:rsidRPr="00354C4C" w:rsidRDefault="00225C18" w:rsidP="00974527">
            <w:pPr>
              <w:rPr>
                <w:rFonts w:cs="Calibri"/>
                <w:color w:val="000000"/>
                <w:sz w:val="21"/>
                <w:szCs w:val="21"/>
              </w:rPr>
            </w:pPr>
            <w:r w:rsidRPr="00354C4C">
              <w:rPr>
                <w:rFonts w:cs="Calibri"/>
                <w:i/>
                <w:iCs/>
                <w:color w:val="000000"/>
                <w:sz w:val="21"/>
                <w:szCs w:val="21"/>
              </w:rPr>
              <w:t xml:space="preserve">Indicators </w:t>
            </w:r>
            <w:r w:rsidRPr="00354C4C">
              <w:rPr>
                <w:rFonts w:cs="Calibri"/>
                <w:color w:val="000000"/>
                <w:sz w:val="21"/>
                <w:szCs w:val="21"/>
              </w:rPr>
              <w:t>- prevalence, predation pressure, productivity, latitudinal shifts</w:t>
            </w:r>
          </w:p>
          <w:p w14:paraId="6B26ECF6" w14:textId="77777777" w:rsidR="00225C18" w:rsidRPr="00354C4C" w:rsidRDefault="00225C18" w:rsidP="00974527">
            <w:pPr>
              <w:rPr>
                <w:rFonts w:cs="Calibri"/>
                <w:color w:val="000000"/>
                <w:sz w:val="21"/>
                <w:szCs w:val="21"/>
              </w:rPr>
            </w:pPr>
          </w:p>
          <w:p w14:paraId="4F5D8C75" w14:textId="77777777" w:rsidR="00225C18" w:rsidRPr="00354C4C" w:rsidRDefault="00225C18" w:rsidP="00974527">
            <w:pPr>
              <w:rPr>
                <w:sz w:val="21"/>
                <w:szCs w:val="21"/>
              </w:rPr>
            </w:pPr>
            <w:r w:rsidRPr="00354C4C">
              <w:rPr>
                <w:rFonts w:cs="Calibri"/>
                <w:i/>
                <w:iCs/>
                <w:color w:val="000000"/>
                <w:sz w:val="21"/>
                <w:szCs w:val="21"/>
              </w:rPr>
              <w:t>Traits -</w:t>
            </w:r>
            <w:r w:rsidRPr="00354C4C">
              <w:rPr>
                <w:rFonts w:cs="Calibri"/>
                <w:color w:val="000000"/>
                <w:sz w:val="21"/>
                <w:szCs w:val="21"/>
              </w:rPr>
              <w:t xml:space="preserve"> thermal tolerance, thermophily, </w:t>
            </w:r>
            <w:proofErr w:type="spellStart"/>
            <w:r w:rsidRPr="00354C4C">
              <w:rPr>
                <w:rFonts w:cs="Calibri"/>
                <w:color w:val="000000"/>
                <w:sz w:val="21"/>
                <w:szCs w:val="21"/>
              </w:rPr>
              <w:t>rheophily</w:t>
            </w:r>
            <w:proofErr w:type="spellEnd"/>
            <w:r w:rsidRPr="00354C4C">
              <w:rPr>
                <w:rFonts w:cs="Calibri"/>
                <w:color w:val="000000"/>
                <w:sz w:val="21"/>
                <w:szCs w:val="21"/>
              </w:rPr>
              <w:t xml:space="preserve">, </w:t>
            </w:r>
          </w:p>
        </w:tc>
        <w:tc>
          <w:tcPr>
            <w:tcW w:w="2790" w:type="dxa"/>
            <w:shd w:val="clear" w:color="auto" w:fill="auto"/>
            <w:vAlign w:val="center"/>
          </w:tcPr>
          <w:p w14:paraId="52E23E58" w14:textId="77777777" w:rsidR="00225C18" w:rsidRPr="00354C4C" w:rsidRDefault="00225C18" w:rsidP="00974527">
            <w:pPr>
              <w:rPr>
                <w:sz w:val="21"/>
                <w:szCs w:val="21"/>
              </w:rPr>
            </w:pPr>
            <w:r w:rsidRPr="00354C4C">
              <w:rPr>
                <w:rFonts w:cs="Calibri"/>
                <w:sz w:val="21"/>
                <w:szCs w:val="21"/>
              </w:rPr>
              <w:t xml:space="preserve">Piggott, Townsend, and Matthaei (2015); Vaughan and </w:t>
            </w:r>
            <w:proofErr w:type="spellStart"/>
            <w:r w:rsidRPr="00354C4C">
              <w:rPr>
                <w:rFonts w:cs="Calibri"/>
                <w:sz w:val="21"/>
                <w:szCs w:val="21"/>
              </w:rPr>
              <w:t>Gotelli</w:t>
            </w:r>
            <w:proofErr w:type="spellEnd"/>
            <w:r w:rsidRPr="00354C4C">
              <w:rPr>
                <w:rFonts w:cs="Calibri"/>
                <w:sz w:val="21"/>
                <w:szCs w:val="21"/>
              </w:rPr>
              <w:t xml:space="preserve"> (2019); </w:t>
            </w:r>
            <w:proofErr w:type="spellStart"/>
            <w:r w:rsidRPr="00354C4C">
              <w:rPr>
                <w:rFonts w:cs="Calibri"/>
                <w:sz w:val="21"/>
                <w:szCs w:val="21"/>
              </w:rPr>
              <w:t>Burgmer</w:t>
            </w:r>
            <w:proofErr w:type="spellEnd"/>
            <w:r w:rsidRPr="00354C4C">
              <w:rPr>
                <w:rFonts w:cs="Calibri"/>
                <w:sz w:val="21"/>
                <w:szCs w:val="21"/>
              </w:rPr>
              <w:t xml:space="preserve">, Hillebrand, and </w:t>
            </w:r>
            <w:proofErr w:type="spellStart"/>
            <w:r w:rsidRPr="00354C4C">
              <w:rPr>
                <w:rFonts w:cs="Calibri"/>
                <w:sz w:val="21"/>
                <w:szCs w:val="21"/>
              </w:rPr>
              <w:t>Pfenninger</w:t>
            </w:r>
            <w:proofErr w:type="spellEnd"/>
            <w:r w:rsidRPr="00354C4C">
              <w:rPr>
                <w:rFonts w:cs="Calibri"/>
                <w:sz w:val="21"/>
                <w:szCs w:val="21"/>
              </w:rPr>
              <w:t xml:space="preserve"> (2007); </w:t>
            </w:r>
            <w:proofErr w:type="spellStart"/>
            <w:r w:rsidRPr="00354C4C">
              <w:rPr>
                <w:rFonts w:cs="Calibri"/>
                <w:sz w:val="21"/>
                <w:szCs w:val="21"/>
              </w:rPr>
              <w:t>Sandin</w:t>
            </w:r>
            <w:proofErr w:type="spellEnd"/>
            <w:r w:rsidRPr="00354C4C">
              <w:rPr>
                <w:rFonts w:cs="Calibri"/>
                <w:sz w:val="21"/>
                <w:szCs w:val="21"/>
              </w:rPr>
              <w:t xml:space="preserve"> (2003); LeRoy </w:t>
            </w:r>
            <w:proofErr w:type="spellStart"/>
            <w:r w:rsidRPr="00354C4C">
              <w:rPr>
                <w:rFonts w:cs="Calibri"/>
                <w:sz w:val="21"/>
                <w:szCs w:val="21"/>
              </w:rPr>
              <w:t>Poff</w:t>
            </w:r>
            <w:proofErr w:type="spellEnd"/>
            <w:r w:rsidRPr="00354C4C">
              <w:rPr>
                <w:rFonts w:cs="Calibri"/>
                <w:sz w:val="21"/>
                <w:szCs w:val="21"/>
              </w:rPr>
              <w:t xml:space="preserve"> (1997); Chessman (2012); </w:t>
            </w:r>
            <w:proofErr w:type="spellStart"/>
            <w:r w:rsidRPr="00354C4C">
              <w:rPr>
                <w:rFonts w:cs="Calibri"/>
                <w:sz w:val="21"/>
                <w:szCs w:val="21"/>
              </w:rPr>
              <w:t>Heino</w:t>
            </w:r>
            <w:proofErr w:type="spellEnd"/>
            <w:r w:rsidRPr="00354C4C">
              <w:rPr>
                <w:rFonts w:cs="Calibri"/>
                <w:sz w:val="21"/>
                <w:szCs w:val="21"/>
              </w:rPr>
              <w:t xml:space="preserve">, </w:t>
            </w:r>
            <w:proofErr w:type="spellStart"/>
            <w:r w:rsidRPr="00354C4C">
              <w:rPr>
                <w:rFonts w:cs="Calibri"/>
                <w:sz w:val="21"/>
                <w:szCs w:val="21"/>
              </w:rPr>
              <w:t>Virkkala</w:t>
            </w:r>
            <w:proofErr w:type="spellEnd"/>
            <w:r w:rsidRPr="00354C4C">
              <w:rPr>
                <w:rFonts w:cs="Calibri"/>
                <w:sz w:val="21"/>
                <w:szCs w:val="21"/>
              </w:rPr>
              <w:t xml:space="preserve">, and </w:t>
            </w:r>
            <w:proofErr w:type="spellStart"/>
            <w:r w:rsidRPr="00354C4C">
              <w:rPr>
                <w:rFonts w:cs="Calibri"/>
                <w:sz w:val="21"/>
                <w:szCs w:val="21"/>
              </w:rPr>
              <w:t>Toivonen</w:t>
            </w:r>
            <w:proofErr w:type="spellEnd"/>
            <w:r w:rsidRPr="00354C4C">
              <w:rPr>
                <w:rFonts w:cs="Calibri"/>
                <w:sz w:val="21"/>
                <w:szCs w:val="21"/>
              </w:rPr>
              <w:t xml:space="preserve"> (2009); Stewart et al. (2013); Filipe, Lawrence, and </w:t>
            </w:r>
            <w:proofErr w:type="spellStart"/>
            <w:r w:rsidRPr="00354C4C">
              <w:rPr>
                <w:rFonts w:cs="Calibri"/>
                <w:sz w:val="21"/>
                <w:szCs w:val="21"/>
              </w:rPr>
              <w:t>Bonada</w:t>
            </w:r>
            <w:proofErr w:type="spellEnd"/>
            <w:r w:rsidRPr="00354C4C">
              <w:rPr>
                <w:rFonts w:cs="Calibri"/>
                <w:sz w:val="21"/>
                <w:szCs w:val="21"/>
              </w:rPr>
              <w:t xml:space="preserve"> (2013); Jacobsen and Marín (2008); Worthington et al. (2015); Durance and Ormerod (2007); Piggott et al. (2012); Vaughan and Ormerod (2014); Durance and Ormerod (2009); Hawkins et al. (1997), </w:t>
            </w:r>
            <w:proofErr w:type="spellStart"/>
            <w:r w:rsidRPr="00354C4C">
              <w:rPr>
                <w:rFonts w:cs="Calibri"/>
                <w:sz w:val="21"/>
                <w:szCs w:val="21"/>
              </w:rPr>
              <w:t>Domisch</w:t>
            </w:r>
            <w:proofErr w:type="spellEnd"/>
            <w:r w:rsidRPr="00354C4C">
              <w:rPr>
                <w:rFonts w:cs="Calibri"/>
                <w:sz w:val="21"/>
                <w:szCs w:val="21"/>
              </w:rPr>
              <w:t xml:space="preserve"> et al., 2011; Chessman, 2011 </w:t>
            </w:r>
          </w:p>
        </w:tc>
      </w:tr>
      <w:tr w:rsidR="00225C18" w:rsidRPr="00354C4C" w14:paraId="1A4A9ED8" w14:textId="77777777" w:rsidTr="00974527">
        <w:trPr>
          <w:trHeight w:val="2870"/>
        </w:trPr>
        <w:tc>
          <w:tcPr>
            <w:tcW w:w="1885" w:type="dxa"/>
            <w:vMerge/>
            <w:shd w:val="clear" w:color="auto" w:fill="auto"/>
            <w:vAlign w:val="center"/>
          </w:tcPr>
          <w:p w14:paraId="2D2677F8" w14:textId="77777777" w:rsidR="00225C18" w:rsidRPr="00354C4C" w:rsidRDefault="00225C18" w:rsidP="00974527">
            <w:pPr>
              <w:rPr>
                <w:sz w:val="21"/>
                <w:szCs w:val="21"/>
              </w:rPr>
            </w:pPr>
          </w:p>
        </w:tc>
        <w:tc>
          <w:tcPr>
            <w:tcW w:w="2250" w:type="dxa"/>
            <w:shd w:val="clear" w:color="auto" w:fill="auto"/>
            <w:vAlign w:val="center"/>
          </w:tcPr>
          <w:p w14:paraId="37D53352" w14:textId="77777777" w:rsidR="00225C18" w:rsidRPr="00354C4C" w:rsidRDefault="00225C18" w:rsidP="00974527">
            <w:pPr>
              <w:rPr>
                <w:sz w:val="21"/>
                <w:szCs w:val="21"/>
              </w:rPr>
            </w:pPr>
            <w:r w:rsidRPr="00354C4C">
              <w:rPr>
                <w:rFonts w:cs="Calibri"/>
                <w:sz w:val="21"/>
                <w:szCs w:val="21"/>
              </w:rPr>
              <w:t>Community/population metrics</w:t>
            </w:r>
          </w:p>
        </w:tc>
        <w:tc>
          <w:tcPr>
            <w:tcW w:w="2520" w:type="dxa"/>
            <w:shd w:val="clear" w:color="auto" w:fill="auto"/>
            <w:vAlign w:val="center"/>
          </w:tcPr>
          <w:p w14:paraId="091E9C8C" w14:textId="77777777" w:rsidR="00225C18" w:rsidRPr="00354C4C" w:rsidRDefault="00225C18" w:rsidP="00974527">
            <w:pPr>
              <w:rPr>
                <w:sz w:val="21"/>
                <w:szCs w:val="21"/>
              </w:rPr>
            </w:pPr>
            <w:r w:rsidRPr="00354C4C">
              <w:rPr>
                <w:rFonts w:cs="Calibri"/>
                <w:i/>
                <w:iCs/>
                <w:sz w:val="21"/>
                <w:szCs w:val="21"/>
              </w:rPr>
              <w:t>Indicators:</w:t>
            </w:r>
            <w:r w:rsidRPr="00354C4C">
              <w:rPr>
                <w:rFonts w:cs="Calibri"/>
                <w:sz w:val="21"/>
                <w:szCs w:val="21"/>
              </w:rPr>
              <w:t xml:space="preserve"> species richness, assemblage structure, species composition, EPT richness, abundance, densities of most abundant taxa, population biomass, community homogenization, presence/absence, diversity</w:t>
            </w:r>
          </w:p>
        </w:tc>
        <w:tc>
          <w:tcPr>
            <w:tcW w:w="2790" w:type="dxa"/>
            <w:shd w:val="clear" w:color="auto" w:fill="auto"/>
            <w:vAlign w:val="center"/>
          </w:tcPr>
          <w:p w14:paraId="76684C78" w14:textId="77777777" w:rsidR="00225C18" w:rsidRPr="00354C4C" w:rsidRDefault="00225C18" w:rsidP="00974527">
            <w:pPr>
              <w:rPr>
                <w:sz w:val="21"/>
                <w:szCs w:val="21"/>
              </w:rPr>
            </w:pPr>
            <w:proofErr w:type="spellStart"/>
            <w:r w:rsidRPr="00354C4C">
              <w:rPr>
                <w:rFonts w:cs="Calibri"/>
                <w:sz w:val="21"/>
                <w:szCs w:val="21"/>
              </w:rPr>
              <w:t>Domisch</w:t>
            </w:r>
            <w:proofErr w:type="spellEnd"/>
            <w:r w:rsidRPr="00354C4C">
              <w:rPr>
                <w:rFonts w:cs="Calibri"/>
                <w:sz w:val="21"/>
                <w:szCs w:val="21"/>
              </w:rPr>
              <w:t xml:space="preserve"> et al. (2011); </w:t>
            </w:r>
            <w:proofErr w:type="spellStart"/>
            <w:r w:rsidRPr="00354C4C">
              <w:rPr>
                <w:rFonts w:cs="Calibri"/>
                <w:sz w:val="21"/>
                <w:szCs w:val="21"/>
              </w:rPr>
              <w:t>Luhring</w:t>
            </w:r>
            <w:proofErr w:type="spellEnd"/>
            <w:r w:rsidRPr="00354C4C">
              <w:rPr>
                <w:rFonts w:cs="Calibri"/>
                <w:sz w:val="21"/>
                <w:szCs w:val="21"/>
              </w:rPr>
              <w:t xml:space="preserve"> et al. (2019); Durance and Ormerod (2007); </w:t>
            </w:r>
            <w:proofErr w:type="spellStart"/>
            <w:r w:rsidRPr="00354C4C">
              <w:rPr>
                <w:rFonts w:cs="Calibri"/>
                <w:sz w:val="21"/>
                <w:szCs w:val="21"/>
              </w:rPr>
              <w:t>Laurisse</w:t>
            </w:r>
            <w:proofErr w:type="spellEnd"/>
            <w:r w:rsidRPr="00354C4C">
              <w:rPr>
                <w:rFonts w:cs="Calibri"/>
                <w:sz w:val="21"/>
                <w:szCs w:val="21"/>
              </w:rPr>
              <w:t xml:space="preserve"> (2017); </w:t>
            </w:r>
            <w:proofErr w:type="spellStart"/>
            <w:r w:rsidRPr="00354C4C">
              <w:rPr>
                <w:rFonts w:cs="Calibri"/>
                <w:sz w:val="21"/>
                <w:szCs w:val="21"/>
              </w:rPr>
              <w:t>Chinnayakanahalli</w:t>
            </w:r>
            <w:proofErr w:type="spellEnd"/>
            <w:r w:rsidRPr="00354C4C">
              <w:rPr>
                <w:rFonts w:cs="Calibri"/>
                <w:sz w:val="21"/>
                <w:szCs w:val="21"/>
              </w:rPr>
              <w:t xml:space="preserve"> et al., 2011 and Galbraith et al., 2010; Spooner &amp; Vaughn, 2008; Lawrence et al., 2010, </w:t>
            </w:r>
            <w:proofErr w:type="spellStart"/>
            <w:r w:rsidRPr="00354C4C">
              <w:rPr>
                <w:rFonts w:cs="Calibri"/>
                <w:sz w:val="21"/>
                <w:szCs w:val="21"/>
              </w:rPr>
              <w:t>Onana</w:t>
            </w:r>
            <w:proofErr w:type="spellEnd"/>
            <w:r w:rsidRPr="00354C4C">
              <w:rPr>
                <w:rFonts w:cs="Calibri"/>
                <w:sz w:val="21"/>
                <w:szCs w:val="21"/>
              </w:rPr>
              <w:t xml:space="preserve"> et al. 2019</w:t>
            </w:r>
          </w:p>
        </w:tc>
      </w:tr>
      <w:tr w:rsidR="00225C18" w:rsidRPr="00354C4C" w14:paraId="0049A7DA" w14:textId="77777777" w:rsidTr="00974527">
        <w:tc>
          <w:tcPr>
            <w:tcW w:w="1885" w:type="dxa"/>
            <w:vMerge/>
            <w:shd w:val="clear" w:color="auto" w:fill="auto"/>
            <w:vAlign w:val="center"/>
          </w:tcPr>
          <w:p w14:paraId="3BBC72B3" w14:textId="77777777" w:rsidR="00225C18" w:rsidRPr="00354C4C" w:rsidRDefault="00225C18" w:rsidP="00974527">
            <w:pPr>
              <w:rPr>
                <w:sz w:val="21"/>
                <w:szCs w:val="21"/>
              </w:rPr>
            </w:pPr>
          </w:p>
        </w:tc>
        <w:tc>
          <w:tcPr>
            <w:tcW w:w="2250" w:type="dxa"/>
            <w:shd w:val="clear" w:color="auto" w:fill="auto"/>
            <w:vAlign w:val="center"/>
          </w:tcPr>
          <w:p w14:paraId="478919A3" w14:textId="77777777" w:rsidR="00225C18" w:rsidRPr="00354C4C" w:rsidRDefault="00225C18" w:rsidP="00974527">
            <w:pPr>
              <w:rPr>
                <w:sz w:val="21"/>
                <w:szCs w:val="21"/>
              </w:rPr>
            </w:pPr>
            <w:r w:rsidRPr="00354C4C">
              <w:rPr>
                <w:rFonts w:cs="Calibri"/>
                <w:sz w:val="21"/>
                <w:szCs w:val="21"/>
              </w:rPr>
              <w:t>Reproduction, growth and trophic</w:t>
            </w:r>
          </w:p>
        </w:tc>
        <w:tc>
          <w:tcPr>
            <w:tcW w:w="2520" w:type="dxa"/>
            <w:shd w:val="clear" w:color="auto" w:fill="auto"/>
            <w:vAlign w:val="center"/>
          </w:tcPr>
          <w:p w14:paraId="71A96F88" w14:textId="77777777" w:rsidR="00225C18" w:rsidRPr="00354C4C" w:rsidRDefault="00225C18" w:rsidP="00974527">
            <w:pPr>
              <w:rPr>
                <w:rFonts w:cs="Calibri"/>
                <w:sz w:val="21"/>
                <w:szCs w:val="21"/>
              </w:rPr>
            </w:pPr>
            <w:r w:rsidRPr="00354C4C">
              <w:rPr>
                <w:rFonts w:cs="Calibri"/>
                <w:i/>
                <w:iCs/>
                <w:sz w:val="21"/>
                <w:szCs w:val="21"/>
              </w:rPr>
              <w:t>Indicators</w:t>
            </w:r>
            <w:r w:rsidRPr="00354C4C">
              <w:rPr>
                <w:rFonts w:cs="Calibri"/>
                <w:sz w:val="21"/>
                <w:szCs w:val="21"/>
              </w:rPr>
              <w:t>: Morphology changes, phenology, hatching success, larval diet composition, growth rates, secondary productivity, respiration, development time, egg development and hatching</w:t>
            </w:r>
          </w:p>
          <w:p w14:paraId="0C28B523" w14:textId="77777777" w:rsidR="00225C18" w:rsidRPr="00354C4C" w:rsidRDefault="00225C18" w:rsidP="00974527">
            <w:pPr>
              <w:rPr>
                <w:sz w:val="21"/>
                <w:szCs w:val="21"/>
              </w:rPr>
            </w:pPr>
          </w:p>
          <w:p w14:paraId="10B9B597" w14:textId="77777777" w:rsidR="00225C18" w:rsidRPr="00354C4C" w:rsidRDefault="00225C18" w:rsidP="00974527">
            <w:pPr>
              <w:rPr>
                <w:sz w:val="21"/>
                <w:szCs w:val="21"/>
              </w:rPr>
            </w:pPr>
            <w:r w:rsidRPr="00354C4C">
              <w:rPr>
                <w:i/>
                <w:iCs/>
                <w:sz w:val="21"/>
                <w:szCs w:val="21"/>
              </w:rPr>
              <w:t>Traits:</w:t>
            </w:r>
            <w:r w:rsidRPr="00354C4C">
              <w:rPr>
                <w:sz w:val="21"/>
                <w:szCs w:val="21"/>
              </w:rPr>
              <w:t xml:space="preserve"> </w:t>
            </w:r>
            <w:r w:rsidRPr="00354C4C">
              <w:rPr>
                <w:rFonts w:cs="Calibri"/>
                <w:sz w:val="21"/>
                <w:szCs w:val="21"/>
              </w:rPr>
              <w:t>trophic guild, voltinism, fecundity</w:t>
            </w:r>
          </w:p>
        </w:tc>
        <w:tc>
          <w:tcPr>
            <w:tcW w:w="2790" w:type="dxa"/>
            <w:shd w:val="clear" w:color="auto" w:fill="auto"/>
            <w:vAlign w:val="center"/>
          </w:tcPr>
          <w:p w14:paraId="3F782C56" w14:textId="77777777" w:rsidR="00225C18" w:rsidRPr="00354C4C" w:rsidRDefault="00225C18" w:rsidP="00974527">
            <w:pPr>
              <w:rPr>
                <w:sz w:val="21"/>
                <w:szCs w:val="21"/>
              </w:rPr>
            </w:pPr>
            <w:r w:rsidRPr="00354C4C">
              <w:rPr>
                <w:rFonts w:cs="Calibri"/>
                <w:sz w:val="21"/>
                <w:szCs w:val="21"/>
              </w:rPr>
              <w:t xml:space="preserve">Durance and Ormerod, 2007; </w:t>
            </w:r>
            <w:proofErr w:type="spellStart"/>
            <w:r w:rsidRPr="00354C4C">
              <w:rPr>
                <w:rFonts w:cs="Calibri"/>
                <w:sz w:val="21"/>
                <w:szCs w:val="21"/>
              </w:rPr>
              <w:t>Glazaczow</w:t>
            </w:r>
            <w:proofErr w:type="spellEnd"/>
            <w:r w:rsidRPr="00354C4C">
              <w:rPr>
                <w:rFonts w:cs="Calibri"/>
                <w:sz w:val="21"/>
                <w:szCs w:val="21"/>
              </w:rPr>
              <w:t xml:space="preserve"> et al. 2016; </w:t>
            </w:r>
            <w:proofErr w:type="spellStart"/>
            <w:r w:rsidRPr="00354C4C">
              <w:rPr>
                <w:rFonts w:cs="Calibri"/>
                <w:sz w:val="21"/>
                <w:szCs w:val="21"/>
              </w:rPr>
              <w:t>Burgmer</w:t>
            </w:r>
            <w:proofErr w:type="spellEnd"/>
            <w:r w:rsidRPr="00354C4C">
              <w:rPr>
                <w:rFonts w:cs="Calibri"/>
                <w:sz w:val="21"/>
                <w:szCs w:val="21"/>
              </w:rPr>
              <w:t xml:space="preserve"> et al. 2007; Rivers-Moore et al. 2018;, </w:t>
            </w:r>
            <w:proofErr w:type="spellStart"/>
            <w:r w:rsidRPr="00354C4C">
              <w:rPr>
                <w:rFonts w:cs="Calibri"/>
                <w:sz w:val="21"/>
                <w:szCs w:val="21"/>
              </w:rPr>
              <w:t>Statzner</w:t>
            </w:r>
            <w:proofErr w:type="spellEnd"/>
            <w:r w:rsidRPr="00354C4C">
              <w:rPr>
                <w:rFonts w:cs="Calibri"/>
                <w:sz w:val="21"/>
                <w:szCs w:val="21"/>
              </w:rPr>
              <w:t xml:space="preserve"> and </w:t>
            </w:r>
            <w:proofErr w:type="spellStart"/>
            <w:r w:rsidRPr="00354C4C">
              <w:rPr>
                <w:rFonts w:cs="Calibri"/>
                <w:sz w:val="21"/>
                <w:szCs w:val="21"/>
              </w:rPr>
              <w:t>Bêche</w:t>
            </w:r>
            <w:proofErr w:type="spellEnd"/>
            <w:r w:rsidRPr="00354C4C">
              <w:rPr>
                <w:rFonts w:cs="Calibri"/>
                <w:sz w:val="21"/>
                <w:szCs w:val="21"/>
              </w:rPr>
              <w:t xml:space="preserve"> (2010); </w:t>
            </w:r>
            <w:proofErr w:type="spellStart"/>
            <w:r w:rsidRPr="00354C4C">
              <w:rPr>
                <w:rFonts w:cs="Calibri"/>
                <w:sz w:val="21"/>
                <w:szCs w:val="21"/>
              </w:rPr>
              <w:t>Stoks</w:t>
            </w:r>
            <w:proofErr w:type="spellEnd"/>
            <w:r w:rsidRPr="00354C4C">
              <w:rPr>
                <w:rFonts w:cs="Calibri"/>
                <w:sz w:val="21"/>
                <w:szCs w:val="21"/>
              </w:rPr>
              <w:t xml:space="preserve"> et al. (2014); Hassall and Thompson (2008); </w:t>
            </w:r>
            <w:proofErr w:type="spellStart"/>
            <w:r w:rsidRPr="00354C4C">
              <w:rPr>
                <w:rFonts w:cs="Calibri"/>
                <w:sz w:val="21"/>
                <w:szCs w:val="21"/>
              </w:rPr>
              <w:t>Pandolfo</w:t>
            </w:r>
            <w:proofErr w:type="spellEnd"/>
            <w:r w:rsidRPr="00354C4C">
              <w:rPr>
                <w:rFonts w:cs="Calibri"/>
                <w:sz w:val="21"/>
                <w:szCs w:val="21"/>
              </w:rPr>
              <w:t xml:space="preserve"> et al. (2010); Hester and Doyle (2011); Archambault et al. (2014); André et al. (2021); </w:t>
            </w:r>
            <w:proofErr w:type="spellStart"/>
            <w:r w:rsidRPr="00354C4C">
              <w:rPr>
                <w:rFonts w:cs="Calibri"/>
                <w:sz w:val="21"/>
                <w:szCs w:val="21"/>
              </w:rPr>
              <w:t>Vasseur</w:t>
            </w:r>
            <w:proofErr w:type="spellEnd"/>
            <w:r w:rsidRPr="00354C4C">
              <w:rPr>
                <w:rFonts w:cs="Calibri"/>
                <w:sz w:val="21"/>
                <w:szCs w:val="21"/>
              </w:rPr>
              <w:t xml:space="preserve"> et al. (2014); </w:t>
            </w:r>
            <w:proofErr w:type="spellStart"/>
            <w:r w:rsidRPr="00354C4C">
              <w:rPr>
                <w:rFonts w:cs="Calibri"/>
                <w:sz w:val="21"/>
                <w:szCs w:val="21"/>
              </w:rPr>
              <w:t>Poff</w:t>
            </w:r>
            <w:proofErr w:type="spellEnd"/>
            <w:r w:rsidRPr="00354C4C">
              <w:rPr>
                <w:rFonts w:cs="Calibri"/>
                <w:sz w:val="21"/>
                <w:szCs w:val="21"/>
              </w:rPr>
              <w:t xml:space="preserve"> et al., 2006; Diamond et al., 2011; </w:t>
            </w:r>
            <w:proofErr w:type="spellStart"/>
            <w:r w:rsidRPr="00354C4C">
              <w:rPr>
                <w:rFonts w:cs="Calibri"/>
                <w:sz w:val="21"/>
                <w:szCs w:val="21"/>
              </w:rPr>
              <w:t>Bonada</w:t>
            </w:r>
            <w:proofErr w:type="spellEnd"/>
            <w:r w:rsidRPr="00354C4C">
              <w:rPr>
                <w:rFonts w:cs="Calibri"/>
                <w:sz w:val="21"/>
                <w:szCs w:val="21"/>
              </w:rPr>
              <w:t xml:space="preserve"> et al., 2007; </w:t>
            </w:r>
            <w:proofErr w:type="spellStart"/>
            <w:r w:rsidRPr="00354C4C">
              <w:rPr>
                <w:rFonts w:cs="Calibri"/>
                <w:sz w:val="21"/>
                <w:szCs w:val="21"/>
              </w:rPr>
              <w:t>Ganser</w:t>
            </w:r>
            <w:proofErr w:type="spellEnd"/>
            <w:r w:rsidRPr="00354C4C">
              <w:rPr>
                <w:rFonts w:cs="Calibri"/>
                <w:sz w:val="21"/>
                <w:szCs w:val="21"/>
              </w:rPr>
              <w:t xml:space="preserve"> et al., 2013; Finn et al., 2022, </w:t>
            </w:r>
            <w:proofErr w:type="spellStart"/>
            <w:r w:rsidRPr="00354C4C">
              <w:rPr>
                <w:rFonts w:cs="Calibri"/>
                <w:sz w:val="21"/>
                <w:szCs w:val="21"/>
              </w:rPr>
              <w:t>Giebelhausen</w:t>
            </w:r>
            <w:proofErr w:type="spellEnd"/>
            <w:r w:rsidRPr="00354C4C">
              <w:rPr>
                <w:rFonts w:cs="Calibri"/>
                <w:sz w:val="21"/>
                <w:szCs w:val="21"/>
              </w:rPr>
              <w:t xml:space="preserve"> et al. 2001</w:t>
            </w:r>
          </w:p>
        </w:tc>
      </w:tr>
      <w:tr w:rsidR="00225C18" w:rsidRPr="00354C4C" w14:paraId="0FBD07FA" w14:textId="77777777" w:rsidTr="00974527">
        <w:tc>
          <w:tcPr>
            <w:tcW w:w="1885" w:type="dxa"/>
            <w:shd w:val="clear" w:color="auto" w:fill="auto"/>
            <w:vAlign w:val="center"/>
          </w:tcPr>
          <w:p w14:paraId="24B90A0C" w14:textId="77777777" w:rsidR="00225C18" w:rsidRPr="00354C4C" w:rsidRDefault="00225C18" w:rsidP="00974527">
            <w:pPr>
              <w:rPr>
                <w:sz w:val="21"/>
                <w:szCs w:val="21"/>
              </w:rPr>
            </w:pPr>
            <w:r w:rsidRPr="00354C4C">
              <w:rPr>
                <w:rFonts w:cs="Calibri"/>
                <w:sz w:val="21"/>
                <w:szCs w:val="21"/>
              </w:rPr>
              <w:t>Fish</w:t>
            </w:r>
          </w:p>
        </w:tc>
        <w:tc>
          <w:tcPr>
            <w:tcW w:w="2250" w:type="dxa"/>
            <w:shd w:val="clear" w:color="auto" w:fill="auto"/>
            <w:vAlign w:val="center"/>
          </w:tcPr>
          <w:p w14:paraId="69C33C82" w14:textId="77777777" w:rsidR="00225C18" w:rsidRPr="00354C4C" w:rsidRDefault="00225C18" w:rsidP="00974527">
            <w:pPr>
              <w:rPr>
                <w:sz w:val="21"/>
                <w:szCs w:val="21"/>
              </w:rPr>
            </w:pPr>
            <w:r w:rsidRPr="00354C4C">
              <w:rPr>
                <w:sz w:val="21"/>
                <w:szCs w:val="21"/>
              </w:rPr>
              <w:t>Trophic</w:t>
            </w:r>
          </w:p>
        </w:tc>
        <w:tc>
          <w:tcPr>
            <w:tcW w:w="2520" w:type="dxa"/>
            <w:shd w:val="clear" w:color="auto" w:fill="auto"/>
            <w:vAlign w:val="center"/>
          </w:tcPr>
          <w:p w14:paraId="01F540C4" w14:textId="77777777" w:rsidR="00225C18" w:rsidRPr="00354C4C" w:rsidRDefault="00225C18" w:rsidP="00974527">
            <w:pPr>
              <w:rPr>
                <w:sz w:val="21"/>
                <w:szCs w:val="21"/>
              </w:rPr>
            </w:pPr>
            <w:r w:rsidRPr="00354C4C">
              <w:rPr>
                <w:rFonts w:cs="Calibri"/>
                <w:color w:val="000000"/>
                <w:sz w:val="21"/>
                <w:szCs w:val="21"/>
              </w:rPr>
              <w:t xml:space="preserve">competitive weight, changes in feeding behavior </w:t>
            </w:r>
          </w:p>
        </w:tc>
        <w:tc>
          <w:tcPr>
            <w:tcW w:w="2790" w:type="dxa"/>
            <w:shd w:val="clear" w:color="auto" w:fill="auto"/>
            <w:vAlign w:val="center"/>
          </w:tcPr>
          <w:p w14:paraId="38C24425" w14:textId="77777777" w:rsidR="00225C18" w:rsidRPr="00354C4C" w:rsidRDefault="00225C18" w:rsidP="00974527">
            <w:pPr>
              <w:rPr>
                <w:sz w:val="21"/>
                <w:szCs w:val="21"/>
              </w:rPr>
            </w:pPr>
            <w:r w:rsidRPr="00354C4C">
              <w:rPr>
                <w:sz w:val="21"/>
                <w:szCs w:val="21"/>
              </w:rPr>
              <w:t>Kishi et al. (2005); Campbell et al. (2020); Hughes and Grand (2000) </w:t>
            </w:r>
          </w:p>
        </w:tc>
      </w:tr>
      <w:tr w:rsidR="00225C18" w:rsidRPr="00354C4C" w14:paraId="6389238E" w14:textId="77777777" w:rsidTr="00974527">
        <w:tc>
          <w:tcPr>
            <w:tcW w:w="1885" w:type="dxa"/>
            <w:shd w:val="clear" w:color="auto" w:fill="auto"/>
            <w:vAlign w:val="center"/>
          </w:tcPr>
          <w:p w14:paraId="61E7C5B4" w14:textId="77777777" w:rsidR="00225C18" w:rsidRPr="00354C4C" w:rsidRDefault="00225C18" w:rsidP="00974527">
            <w:pPr>
              <w:rPr>
                <w:rFonts w:cs="Calibri"/>
                <w:sz w:val="21"/>
                <w:szCs w:val="21"/>
              </w:rPr>
            </w:pPr>
            <w:r w:rsidRPr="00354C4C">
              <w:rPr>
                <w:rFonts w:cs="Calibri"/>
                <w:sz w:val="21"/>
                <w:szCs w:val="21"/>
              </w:rPr>
              <w:t>Algae/phytoplankton</w:t>
            </w:r>
          </w:p>
        </w:tc>
        <w:tc>
          <w:tcPr>
            <w:tcW w:w="2250" w:type="dxa"/>
            <w:shd w:val="clear" w:color="auto" w:fill="auto"/>
            <w:vAlign w:val="center"/>
          </w:tcPr>
          <w:p w14:paraId="139879F6" w14:textId="77777777" w:rsidR="00225C18" w:rsidRPr="00354C4C" w:rsidRDefault="00225C18" w:rsidP="00974527">
            <w:pPr>
              <w:rPr>
                <w:sz w:val="21"/>
                <w:szCs w:val="21"/>
              </w:rPr>
            </w:pPr>
            <w:r w:rsidRPr="00354C4C">
              <w:rPr>
                <w:rFonts w:cs="Calibri"/>
                <w:sz w:val="21"/>
                <w:szCs w:val="21"/>
              </w:rPr>
              <w:t>Growth</w:t>
            </w:r>
          </w:p>
        </w:tc>
        <w:tc>
          <w:tcPr>
            <w:tcW w:w="2520" w:type="dxa"/>
            <w:shd w:val="clear" w:color="auto" w:fill="auto"/>
            <w:vAlign w:val="bottom"/>
          </w:tcPr>
          <w:p w14:paraId="5B8B9799" w14:textId="77777777" w:rsidR="00225C18" w:rsidRPr="00354C4C" w:rsidRDefault="00225C18" w:rsidP="00974527">
            <w:pPr>
              <w:rPr>
                <w:rFonts w:cs="Calibri"/>
                <w:color w:val="000000"/>
                <w:sz w:val="21"/>
                <w:szCs w:val="21"/>
              </w:rPr>
            </w:pPr>
            <w:r w:rsidRPr="00354C4C">
              <w:rPr>
                <w:rFonts w:cs="Calibri"/>
                <w:color w:val="000000"/>
                <w:sz w:val="21"/>
                <w:szCs w:val="21"/>
              </w:rPr>
              <w:t>growth rate, photosynthesis, biomass, size</w:t>
            </w:r>
          </w:p>
        </w:tc>
        <w:tc>
          <w:tcPr>
            <w:tcW w:w="2790" w:type="dxa"/>
            <w:shd w:val="clear" w:color="auto" w:fill="auto"/>
            <w:vAlign w:val="center"/>
          </w:tcPr>
          <w:p w14:paraId="1543C27E" w14:textId="77777777" w:rsidR="00225C18" w:rsidRPr="00354C4C" w:rsidRDefault="00225C18" w:rsidP="00974527">
            <w:pPr>
              <w:rPr>
                <w:sz w:val="21"/>
                <w:szCs w:val="21"/>
              </w:rPr>
            </w:pPr>
            <w:r w:rsidRPr="00354C4C">
              <w:rPr>
                <w:rFonts w:cs="Calibri"/>
                <w:sz w:val="21"/>
                <w:szCs w:val="21"/>
              </w:rPr>
              <w:t xml:space="preserve">Squires et al., 1979; </w:t>
            </w:r>
            <w:proofErr w:type="spellStart"/>
            <w:r w:rsidRPr="00354C4C">
              <w:rPr>
                <w:rFonts w:cs="Calibri"/>
                <w:sz w:val="21"/>
                <w:szCs w:val="21"/>
              </w:rPr>
              <w:t>Nalley</w:t>
            </w:r>
            <w:proofErr w:type="spellEnd"/>
            <w:r w:rsidRPr="00354C4C">
              <w:rPr>
                <w:rFonts w:cs="Calibri"/>
                <w:sz w:val="21"/>
                <w:szCs w:val="21"/>
              </w:rPr>
              <w:t xml:space="preserve"> et al., 2018, Bernhardt et al. 2018, </w:t>
            </w:r>
            <w:proofErr w:type="spellStart"/>
            <w:r w:rsidRPr="00354C4C">
              <w:rPr>
                <w:rFonts w:cs="Calibri"/>
                <w:sz w:val="21"/>
                <w:szCs w:val="21"/>
              </w:rPr>
              <w:t>Haijiang</w:t>
            </w:r>
            <w:proofErr w:type="spellEnd"/>
            <w:r w:rsidRPr="00354C4C">
              <w:rPr>
                <w:rFonts w:cs="Calibri"/>
                <w:sz w:val="21"/>
                <w:szCs w:val="21"/>
              </w:rPr>
              <w:t xml:space="preserve"> et al. 2015; </w:t>
            </w:r>
            <w:proofErr w:type="spellStart"/>
            <w:r w:rsidRPr="00354C4C">
              <w:rPr>
                <w:rFonts w:cs="Calibri"/>
                <w:sz w:val="21"/>
                <w:szCs w:val="21"/>
              </w:rPr>
              <w:t>Joehnk</w:t>
            </w:r>
            <w:proofErr w:type="spellEnd"/>
            <w:r w:rsidRPr="00354C4C">
              <w:rPr>
                <w:rFonts w:cs="Calibri"/>
                <w:sz w:val="21"/>
                <w:szCs w:val="21"/>
              </w:rPr>
              <w:t xml:space="preserve"> et al. 2008</w:t>
            </w:r>
          </w:p>
        </w:tc>
      </w:tr>
    </w:tbl>
    <w:p w14:paraId="1F25D8E0" w14:textId="77777777" w:rsidR="00225C18" w:rsidRPr="001518C2" w:rsidRDefault="00225C18" w:rsidP="00225C18"/>
    <w:p w14:paraId="09FDDE7F" w14:textId="77777777" w:rsidR="00225C18" w:rsidRDefault="00225C18" w:rsidP="00225C18"/>
    <w:p w14:paraId="6B4D6ECC" w14:textId="561F0351" w:rsidR="00225C18" w:rsidRDefault="00225C18" w:rsidP="00225C18">
      <w:r>
        <w:t>In total, we included 57 papers that focused on stream temperature effects on benthic communities and fish. Temperature metrics (</w:t>
      </w:r>
      <w:r>
        <w:fldChar w:fldCharType="begin"/>
      </w:r>
      <w:r>
        <w:instrText xml:space="preserve"> REF _Ref136177946 \h </w:instrText>
      </w:r>
      <w:r>
        <w:fldChar w:fldCharType="separate"/>
      </w:r>
      <w:r w:rsidR="003C66A8">
        <w:t xml:space="preserve">Table </w:t>
      </w:r>
      <w:r w:rsidR="003C66A8">
        <w:rPr>
          <w:noProof/>
        </w:rPr>
        <w:t>1</w:t>
      </w:r>
      <w:r>
        <w:fldChar w:fldCharType="end"/>
      </w:r>
      <w:r>
        <w:t xml:space="preserve">) for BMI related studies varied widely in terms of resolution (from daily to annual), summaries (mean, min, max, range, standard deviation) and data type (averages, variability, numbers of days, degree days). Metrics for fish also varied temporally, but also included weekly (7-day) summaries. These metrics mainly comprised averages, extremes (min and max) and variability (range, standard deviation). </w:t>
      </w:r>
    </w:p>
    <w:p w14:paraId="14A07EF3" w14:textId="68AC23D0" w:rsidR="00225C18" w:rsidRDefault="00225C18" w:rsidP="00225C18">
      <w:r>
        <w:t>The majority of biological response metrics (</w:t>
      </w:r>
      <w:r>
        <w:fldChar w:fldCharType="begin"/>
      </w:r>
      <w:r>
        <w:instrText xml:space="preserve"> REF _Ref136177905 \h </w:instrText>
      </w:r>
      <w:r>
        <w:fldChar w:fldCharType="separate"/>
      </w:r>
      <w:r w:rsidR="003C66A8">
        <w:t xml:space="preserve">Table </w:t>
      </w:r>
      <w:r w:rsidR="003C66A8">
        <w:rPr>
          <w:noProof/>
        </w:rPr>
        <w:t>2</w:t>
      </w:r>
      <w:r>
        <w:fldChar w:fldCharType="end"/>
      </w:r>
      <w:r>
        <w:t xml:space="preserve">) comprised three main themes and included both indicator metrics and trait-based measures, 1) Habitat preference that includes distribution and prevalence, as well as thermal tolerance and preference, 2) Community and population metrics comprising metrics quantifying abundance and richness, which varied from whole communities to proportional </w:t>
      </w:r>
      <w:r w:rsidRPr="00BA7F0C">
        <w:t xml:space="preserve">subsets e.g., </w:t>
      </w:r>
      <w:r w:rsidRPr="00BA7F0C">
        <w:rPr>
          <w:rFonts w:cs="Calibri"/>
        </w:rPr>
        <w:t>densities of most abundant taxa</w:t>
      </w:r>
      <w:r w:rsidRPr="00BA7F0C">
        <w:t xml:space="preserve"> and</w:t>
      </w:r>
      <w:r>
        <w:t xml:space="preserve"> 3) </w:t>
      </w:r>
      <w:r>
        <w:lastRenderedPageBreak/>
        <w:t>reproduction, growth and trophic, which included life history traits, development rates and diet composition.</w:t>
      </w:r>
    </w:p>
    <w:p w14:paraId="6C32E70C" w14:textId="77777777" w:rsidR="00225C18" w:rsidRDefault="00225C18" w:rsidP="00225C18"/>
    <w:p w14:paraId="77D6AF17" w14:textId="09BA6070" w:rsidR="00225C18" w:rsidRDefault="00225C18" w:rsidP="00225C18">
      <w:r>
        <w:t>BMI trait-based studies focused on habitat preferences (</w:t>
      </w:r>
      <w:proofErr w:type="spellStart"/>
      <w:r>
        <w:t>rheophily</w:t>
      </w:r>
      <w:proofErr w:type="spellEnd"/>
      <w:r>
        <w:t xml:space="preserve">, thermophily) and life history (reproductive capabilities, body size, growth &amp; development). Elevated temperatures were shown to impact performance of life history in </w:t>
      </w:r>
      <w:proofErr w:type="gramStart"/>
      <w:r>
        <w:t>the majority of</w:t>
      </w:r>
      <w:proofErr w:type="gramEnd"/>
      <w:r>
        <w:t xml:space="preserve"> trait-based studies (see </w:t>
      </w:r>
      <w:r>
        <w:fldChar w:fldCharType="begin"/>
      </w:r>
      <w:r>
        <w:instrText xml:space="preserve"> REF _Ref136177905 \h </w:instrText>
      </w:r>
      <w:r>
        <w:fldChar w:fldCharType="separate"/>
      </w:r>
      <w:r w:rsidR="003C66A8">
        <w:t xml:space="preserve">Table </w:t>
      </w:r>
      <w:r w:rsidR="003C66A8">
        <w:rPr>
          <w:noProof/>
        </w:rPr>
        <w:t>2</w:t>
      </w:r>
      <w:r>
        <w:fldChar w:fldCharType="end"/>
      </w:r>
      <w:r>
        <w:t xml:space="preserve"> for references). We found a limited number of trait-based studies focused on </w:t>
      </w:r>
      <w:proofErr w:type="gramStart"/>
      <w:r>
        <w:t>algae,</w:t>
      </w:r>
      <w:proofErr w:type="gramEnd"/>
      <w:r>
        <w:t xml:space="preserve"> however growth rates and photosynthesis were the most common application. </w:t>
      </w:r>
    </w:p>
    <w:p w14:paraId="02080FC1" w14:textId="77777777" w:rsidR="00225C18" w:rsidRDefault="00225C18" w:rsidP="00225C18"/>
    <w:p w14:paraId="0A50FF1C" w14:textId="77777777" w:rsidR="00225C18" w:rsidRPr="00574819" w:rsidRDefault="00225C18" w:rsidP="00225C18">
      <w:pPr>
        <w:pStyle w:val="Heading3"/>
      </w:pPr>
      <w:r>
        <w:t xml:space="preserve">Quantifying the benthic community. </w:t>
      </w:r>
    </w:p>
    <w:p w14:paraId="60579E27" w14:textId="77777777" w:rsidR="00225C18" w:rsidRDefault="00225C18" w:rsidP="00225C18"/>
    <w:p w14:paraId="1C5B2BDB" w14:textId="5FEB1D05" w:rsidR="00225C18" w:rsidRDefault="00225C18" w:rsidP="00225C18">
      <w:r w:rsidRPr="00354C4C">
        <w:rPr>
          <w:rFonts w:cs="Calibri"/>
        </w:rPr>
        <w:t>BMI and algae bioassessment data for the 1998-2021 time period was downloaded from the Stormwater Monitoring Coalition (SMC) regional monitoring database for the entire southern California region (</w:t>
      </w:r>
      <w:r w:rsidRPr="00354C4C">
        <w:rPr>
          <w:rFonts w:cs="Calibri"/>
          <w:i/>
          <w:iCs/>
        </w:rPr>
        <w:t>total n=1938, BMI n = 1938, Algae n = 1113,</w:t>
      </w:r>
      <w:r w:rsidRPr="00354C4C">
        <w:rPr>
          <w:rFonts w:cs="Calibri"/>
        </w:rPr>
        <w:t xml:space="preserve"> </w:t>
      </w:r>
      <w:r w:rsidRPr="00354C4C">
        <w:rPr>
          <w:rFonts w:cs="Calibri"/>
        </w:rPr>
        <w:fldChar w:fldCharType="begin"/>
      </w:r>
      <w:r w:rsidRPr="00354C4C">
        <w:rPr>
          <w:rFonts w:cs="Calibri"/>
        </w:rPr>
        <w:instrText xml:space="preserve"> REF _Ref135142906 \h </w:instrText>
      </w:r>
      <w:r w:rsidRPr="00354C4C">
        <w:rPr>
          <w:rFonts w:cs="Calibri"/>
        </w:rPr>
      </w:r>
      <w:r w:rsidRPr="00354C4C">
        <w:rPr>
          <w:rFonts w:cs="Calibri"/>
        </w:rPr>
        <w:fldChar w:fldCharType="separate"/>
      </w:r>
      <w:r w:rsidR="003C66A8">
        <w:t xml:space="preserve">Figure </w:t>
      </w:r>
      <w:r w:rsidR="003C66A8">
        <w:rPr>
          <w:noProof/>
        </w:rPr>
        <w:t>1</w:t>
      </w:r>
      <w:r w:rsidRPr="00354C4C">
        <w:rPr>
          <w:rFonts w:cs="Calibri"/>
        </w:rPr>
        <w:fldChar w:fldCharType="end"/>
      </w:r>
      <w:r w:rsidRPr="00354C4C">
        <w:rPr>
          <w:rFonts w:cs="Calibri"/>
        </w:rPr>
        <w:t xml:space="preserve">).The survey data included all the species data used to calculate score values and component metrics for the California Stream Condition Index (CSCI) and the Algal Stream Condition Index (ASCI). We calculated biological index scores for all samples and generated metric and index scores for the benthic macroinvertebrate CSCI </w:t>
      </w:r>
      <w:r w:rsidRPr="00354C4C">
        <w:rPr>
          <w:rFonts w:cs="Calibri"/>
          <w:noProof/>
        </w:rPr>
        <w:t>(Mazor et al. 2016)</w:t>
      </w:r>
      <w:r w:rsidRPr="00354C4C">
        <w:rPr>
          <w:rFonts w:cs="Calibri"/>
        </w:rPr>
        <w:t xml:space="preserve"> and algal ASCI </w:t>
      </w:r>
      <w:r w:rsidRPr="00354C4C">
        <w:rPr>
          <w:rFonts w:cs="Calibri"/>
          <w:noProof/>
        </w:rPr>
        <w:t>(Theroux et al. 2020)</w:t>
      </w:r>
      <w:r w:rsidRPr="00354C4C">
        <w:rPr>
          <w:rFonts w:cs="Calibri"/>
        </w:rPr>
        <w:t xml:space="preserve">. </w:t>
      </w:r>
    </w:p>
    <w:p w14:paraId="70AE381D" w14:textId="77777777" w:rsidR="00225C18" w:rsidRPr="00354C4C" w:rsidRDefault="00225C18" w:rsidP="00225C18">
      <w:pPr>
        <w:rPr>
          <w:rFonts w:cs="Calibri"/>
        </w:rPr>
      </w:pPr>
    </w:p>
    <w:p w14:paraId="66AB9C48" w14:textId="77777777" w:rsidR="00225C18" w:rsidRDefault="00225C18" w:rsidP="00225C18">
      <w:pPr>
        <w:pStyle w:val="Caption"/>
      </w:pPr>
      <w:r w:rsidRPr="00307EEE">
        <w:rPr>
          <w:noProof/>
        </w:rPr>
        <w:drawing>
          <wp:inline distT="0" distB="0" distL="0" distR="0" wp14:anchorId="2A07E736" wp14:editId="0C3DC4A2">
            <wp:extent cx="5943600" cy="3492500"/>
            <wp:effectExtent l="0" t="0" r="0" b="0"/>
            <wp:docPr id="2" name="Picture 1419516012" descr="A picture containing map, text, atla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419516012" descr="A picture containing map, text, atlas&#10;&#10;Description automatically generated"/>
                    <pic:cNvPicPr>
                      <a:picLocks/>
                    </pic:cNvPicPr>
                  </pic:nvPicPr>
                  <pic:blipFill>
                    <a:blip r:embed="rId16">
                      <a:extLst>
                        <a:ext uri="{28A0092B-C50C-407E-A947-70E740481C1C}">
                          <a14:useLocalDpi xmlns:a14="http://schemas.microsoft.com/office/drawing/2010/main" val="0"/>
                        </a:ext>
                      </a:extLst>
                    </a:blip>
                    <a:srcRect b="21658"/>
                    <a:stretch>
                      <a:fillRect/>
                    </a:stretch>
                  </pic:blipFill>
                  <pic:spPr bwMode="auto">
                    <a:xfrm>
                      <a:off x="0" y="0"/>
                      <a:ext cx="5943600" cy="3492500"/>
                    </a:xfrm>
                    <a:prstGeom prst="rect">
                      <a:avLst/>
                    </a:prstGeom>
                    <a:noFill/>
                    <a:ln>
                      <a:noFill/>
                    </a:ln>
                  </pic:spPr>
                </pic:pic>
              </a:graphicData>
            </a:graphic>
          </wp:inline>
        </w:drawing>
      </w:r>
    </w:p>
    <w:p w14:paraId="609757C9" w14:textId="33053187" w:rsidR="00225C18" w:rsidRDefault="00225C18" w:rsidP="00225C18">
      <w:pPr>
        <w:pStyle w:val="Caption"/>
      </w:pPr>
      <w:bookmarkStart w:id="25" w:name="_Ref135142906"/>
      <w:r>
        <w:t xml:space="preserve">Figure </w:t>
      </w:r>
      <w:r w:rsidR="00000000">
        <w:fldChar w:fldCharType="begin"/>
      </w:r>
      <w:r w:rsidR="00000000">
        <w:instrText xml:space="preserve"> SEQ Figure \* ARABIC </w:instrText>
      </w:r>
      <w:r w:rsidR="00000000">
        <w:fldChar w:fldCharType="separate"/>
      </w:r>
      <w:r w:rsidR="003C66A8">
        <w:rPr>
          <w:noProof/>
        </w:rPr>
        <w:t>1</w:t>
      </w:r>
      <w:r w:rsidR="00000000">
        <w:rPr>
          <w:noProof/>
        </w:rPr>
        <w:fldChar w:fldCharType="end"/>
      </w:r>
      <w:bookmarkEnd w:id="25"/>
      <w:r>
        <w:t>: Map of bioassessment sites in Southern California (n=1938)</w:t>
      </w:r>
    </w:p>
    <w:p w14:paraId="290FADDC" w14:textId="77777777" w:rsidR="00225C18" w:rsidRDefault="00225C18" w:rsidP="00225C18">
      <w:pPr>
        <w:pStyle w:val="Heading3"/>
      </w:pPr>
      <w:r>
        <w:t>Quantifying regional stream temperature.</w:t>
      </w:r>
    </w:p>
    <w:p w14:paraId="598DA3B7" w14:textId="77777777" w:rsidR="00225C18" w:rsidRDefault="00225C18" w:rsidP="00225C18"/>
    <w:p w14:paraId="29CE98AC" w14:textId="203CC0A8" w:rsidR="00225C18" w:rsidRDefault="00225C18" w:rsidP="00225C18">
      <w:r>
        <w:t xml:space="preserve">Stream temperature data in the region is severely limited both spatially and temporally, hence regional monitoring efforts are of utmost importance to aid future stream temperature </w:t>
      </w:r>
      <w:r>
        <w:lastRenderedPageBreak/>
        <w:t>assessments. To understand the extent of stream temperature data available, we collated empirical data for the southern California region from various state- wide sources e.g., California Environmental Data Exchange Network (CEDEN), as well as internal databases available from previous projects and partners (</w:t>
      </w:r>
      <w:r>
        <w:fldChar w:fldCharType="begin"/>
      </w:r>
      <w:r>
        <w:instrText xml:space="preserve"> REF _Ref135143012 \h </w:instrText>
      </w:r>
      <w:r>
        <w:fldChar w:fldCharType="separate"/>
      </w:r>
      <w:r w:rsidR="003C66A8">
        <w:t xml:space="preserve">Figure </w:t>
      </w:r>
      <w:r w:rsidR="003C66A8">
        <w:rPr>
          <w:noProof/>
        </w:rPr>
        <w:t>2</w:t>
      </w:r>
      <w:r>
        <w:fldChar w:fldCharType="end"/>
      </w:r>
      <w:r>
        <w:t xml:space="preserve">). Initially, these data would form the basis of the physical temperature element of the regional relationships. Spatially, the temperature observational data consists of sparse coverage, together with large clustering of numerous sites in several areas. Temporally, the resolution of the logged data is high but variable, ranging from 30 minutes to 12-hour intervals, and the period of record ranging from &lt;1 year to over 30 years. However, many of the period of records do not overlap, which is essential for consistency within the model and compatibility with biological data. </w:t>
      </w:r>
    </w:p>
    <w:p w14:paraId="75C3B541" w14:textId="77777777" w:rsidR="00225C18" w:rsidRDefault="00225C18" w:rsidP="00225C18"/>
    <w:p w14:paraId="700D7659" w14:textId="77777777" w:rsidR="00225C18" w:rsidRDefault="00225C18" w:rsidP="00225C18">
      <w:r w:rsidRPr="00B56176">
        <w:rPr>
          <w:noProof/>
        </w:rPr>
        <w:drawing>
          <wp:inline distT="0" distB="0" distL="0" distR="0" wp14:anchorId="38AD2F4D" wp14:editId="66FC7C81">
            <wp:extent cx="5953125" cy="4601210"/>
            <wp:effectExtent l="0" t="0" r="0" b="0"/>
            <wp:docPr id="3" name="Picture 695055291" descr="A picture containing map, text, atla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5055291" descr="A picture containing map, text, atlas&#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4601210"/>
                    </a:xfrm>
                    <a:prstGeom prst="rect">
                      <a:avLst/>
                    </a:prstGeom>
                    <a:noFill/>
                    <a:ln>
                      <a:noFill/>
                    </a:ln>
                  </pic:spPr>
                </pic:pic>
              </a:graphicData>
            </a:graphic>
          </wp:inline>
        </w:drawing>
      </w:r>
    </w:p>
    <w:p w14:paraId="4F82185C" w14:textId="00698354" w:rsidR="00225C18" w:rsidRDefault="00225C18" w:rsidP="00225C18">
      <w:pPr>
        <w:pStyle w:val="Caption"/>
      </w:pPr>
      <w:bookmarkStart w:id="26" w:name="_Ref135143012"/>
      <w:r>
        <w:t xml:space="preserve">Figure </w:t>
      </w:r>
      <w:r w:rsidR="00000000">
        <w:fldChar w:fldCharType="begin"/>
      </w:r>
      <w:r w:rsidR="00000000">
        <w:instrText xml:space="preserve"> SEQ Figure \* ARABIC </w:instrText>
      </w:r>
      <w:r w:rsidR="00000000">
        <w:fldChar w:fldCharType="separate"/>
      </w:r>
      <w:r w:rsidR="003C66A8">
        <w:rPr>
          <w:noProof/>
        </w:rPr>
        <w:t>2</w:t>
      </w:r>
      <w:r w:rsidR="00000000">
        <w:rPr>
          <w:noProof/>
        </w:rPr>
        <w:fldChar w:fldCharType="end"/>
      </w:r>
      <w:bookmarkEnd w:id="26"/>
      <w:r>
        <w:t>: Map of sites with temperature data for Southern California. Sources available online: California Data Exchange Center (CDEC)</w:t>
      </w:r>
      <w:r>
        <w:rPr>
          <w:rStyle w:val="FootnoteReference"/>
        </w:rPr>
        <w:footnoteReference w:id="1"/>
      </w:r>
      <w:r>
        <w:t>, California Environmental Data Exchange Network (CEDEN)</w:t>
      </w:r>
      <w:r>
        <w:rPr>
          <w:rStyle w:val="FootnoteReference"/>
        </w:rPr>
        <w:footnoteReference w:id="2"/>
      </w:r>
      <w:r>
        <w:t>, all other data sourced from internal databases and partners.</w:t>
      </w:r>
    </w:p>
    <w:p w14:paraId="4CED6E24" w14:textId="3803EEB1" w:rsidR="00225C18" w:rsidRPr="00354C4C" w:rsidRDefault="00225C18" w:rsidP="00225C18">
      <w:pPr>
        <w:pStyle w:val="NormalWeb"/>
        <w:rPr>
          <w:rFonts w:ascii="Calibri" w:hAnsi="Calibri" w:cs="Calibri"/>
        </w:rPr>
      </w:pPr>
      <w:commentRangeStart w:id="27"/>
      <w:r w:rsidRPr="00354C4C">
        <w:rPr>
          <w:rFonts w:ascii="Calibri" w:hAnsi="Calibri" w:cs="Calibri"/>
        </w:rPr>
        <w:t xml:space="preserve">Given the lack of regionally comprehensive observed temperature data, we used modelled stream temperature data available from </w:t>
      </w:r>
      <w:r w:rsidRPr="00354C4C">
        <w:rPr>
          <w:rFonts w:ascii="Calibri" w:hAnsi="Calibri" w:cs="Calibri"/>
          <w:noProof/>
        </w:rPr>
        <w:t>Rogers et al., (2021)</w:t>
      </w:r>
      <w:r w:rsidRPr="00354C4C">
        <w:rPr>
          <w:rFonts w:ascii="Calibri" w:hAnsi="Calibri" w:cs="Calibri"/>
        </w:rPr>
        <w:t xml:space="preserve"> for the southern California region </w:t>
      </w:r>
      <w:r w:rsidRPr="00354C4C">
        <w:rPr>
          <w:rFonts w:ascii="Calibri" w:hAnsi="Calibri" w:cs="Calibri"/>
        </w:rPr>
        <w:lastRenderedPageBreak/>
        <w:t>(</w:t>
      </w:r>
      <w:r w:rsidRPr="00354C4C">
        <w:rPr>
          <w:rFonts w:ascii="Calibri" w:hAnsi="Calibri" w:cs="Calibri"/>
        </w:rPr>
        <w:fldChar w:fldCharType="begin"/>
      </w:r>
      <w:r w:rsidRPr="00354C4C">
        <w:rPr>
          <w:rFonts w:ascii="Calibri" w:hAnsi="Calibri" w:cs="Calibri"/>
        </w:rPr>
        <w:instrText xml:space="preserve"> REF _Ref135143012 \h  \* MERGEFORMAT </w:instrText>
      </w:r>
      <w:r w:rsidRPr="00354C4C">
        <w:rPr>
          <w:rFonts w:ascii="Calibri" w:hAnsi="Calibri" w:cs="Calibri"/>
        </w:rPr>
      </w:r>
      <w:r w:rsidRPr="00354C4C">
        <w:rPr>
          <w:rFonts w:ascii="Calibri" w:hAnsi="Calibri" w:cs="Calibri"/>
        </w:rPr>
        <w:fldChar w:fldCharType="separate"/>
      </w:r>
      <w:r w:rsidR="003C66A8" w:rsidRPr="003C66A8">
        <w:rPr>
          <w:rFonts w:ascii="Calibri" w:hAnsi="Calibri" w:cs="Calibri"/>
        </w:rPr>
        <w:t xml:space="preserve">Figure </w:t>
      </w:r>
      <w:r w:rsidR="003C66A8" w:rsidRPr="003C66A8">
        <w:rPr>
          <w:rFonts w:ascii="Calibri" w:hAnsi="Calibri" w:cs="Calibri"/>
          <w:noProof/>
        </w:rPr>
        <w:t>2</w:t>
      </w:r>
      <w:r w:rsidRPr="00354C4C">
        <w:rPr>
          <w:rFonts w:ascii="Calibri" w:hAnsi="Calibri" w:cs="Calibri"/>
        </w:rPr>
        <w:fldChar w:fldCharType="end"/>
      </w:r>
      <w:r w:rsidRPr="00354C4C">
        <w:rPr>
          <w:rFonts w:ascii="Calibri" w:hAnsi="Calibri" w:cs="Calibri"/>
        </w:rPr>
        <w:t>, Modelled Temp data)</w:t>
      </w:r>
      <w:commentRangeEnd w:id="27"/>
      <w:r w:rsidR="003F163C">
        <w:rPr>
          <w:rStyle w:val="CommentReference"/>
          <w:rFonts w:ascii="Calibri" w:eastAsia="Calibri" w:hAnsi="Calibri" w:cs="Arial"/>
        </w:rPr>
        <w:commentReference w:id="27"/>
      </w:r>
      <w:r w:rsidRPr="00354C4C">
        <w:rPr>
          <w:rFonts w:ascii="Calibri" w:hAnsi="Calibri" w:cs="Calibri"/>
        </w:rPr>
        <w:t xml:space="preserve">. Here, water temperature was estimated through an empirical stream temperature model that considered air temperature, watershed elevation and area, riparian herbaceous and woody cover and baseflow index. The model produced predictions of </w:t>
      </w:r>
      <w:commentRangeStart w:id="28"/>
      <w:commentRangeStart w:id="29"/>
      <w:r w:rsidRPr="00354C4C">
        <w:rPr>
          <w:rFonts w:ascii="Calibri" w:hAnsi="Calibri" w:cs="Calibri"/>
        </w:rPr>
        <w:t>maximum</w:t>
      </w:r>
      <w:commentRangeEnd w:id="28"/>
      <w:r w:rsidR="00CA3DFB">
        <w:rPr>
          <w:rStyle w:val="CommentReference"/>
          <w:rFonts w:ascii="Calibri" w:eastAsia="Calibri" w:hAnsi="Calibri" w:cs="Arial"/>
        </w:rPr>
        <w:commentReference w:id="28"/>
      </w:r>
      <w:commentRangeEnd w:id="29"/>
      <w:r w:rsidR="00C65F9E">
        <w:rPr>
          <w:rStyle w:val="CommentReference"/>
          <w:rFonts w:ascii="Calibri" w:eastAsia="Calibri" w:hAnsi="Calibri" w:cs="Arial"/>
        </w:rPr>
        <w:commentReference w:id="29"/>
      </w:r>
      <w:r w:rsidRPr="00354C4C">
        <w:rPr>
          <w:rFonts w:ascii="Calibri" w:hAnsi="Calibri" w:cs="Calibri"/>
        </w:rPr>
        <w:t>, minimum and mean weekly stream temperature (vs. a continuous temperature time series)</w:t>
      </w:r>
      <w:r w:rsidR="00526F15">
        <w:rPr>
          <w:rFonts w:ascii="Calibri" w:hAnsi="Calibri" w:cs="Calibri"/>
        </w:rPr>
        <w:t xml:space="preserve">, </w:t>
      </w:r>
      <w:r w:rsidR="00526F15">
        <w:rPr>
          <w:rFonts w:ascii="Calibri" w:hAnsi="Calibri" w:cs="Calibri"/>
        </w:rPr>
        <w:t xml:space="preserve">calibrated </w:t>
      </w:r>
      <w:r w:rsidR="00526F15">
        <w:rPr>
          <w:rFonts w:ascii="Calibri" w:hAnsi="Calibri" w:cs="Calibri"/>
        </w:rPr>
        <w:t>with</w:t>
      </w:r>
      <w:r w:rsidR="00526F15">
        <w:rPr>
          <w:rFonts w:ascii="Calibri" w:hAnsi="Calibri" w:cs="Calibri"/>
        </w:rPr>
        <w:t xml:space="preserve"> unaltered stream</w:t>
      </w:r>
      <w:r w:rsidR="00526F15">
        <w:rPr>
          <w:rFonts w:ascii="Calibri" w:hAnsi="Calibri" w:cs="Calibri"/>
        </w:rPr>
        <w:t xml:space="preserve"> gauges</w:t>
      </w:r>
      <w:r w:rsidR="00526F15" w:rsidRPr="00354C4C">
        <w:rPr>
          <w:rFonts w:ascii="Calibri" w:hAnsi="Calibri" w:cs="Calibri"/>
        </w:rPr>
        <w:t>.</w:t>
      </w:r>
      <w:r w:rsidRPr="00354C4C">
        <w:rPr>
          <w:rFonts w:ascii="Calibri" w:hAnsi="Calibri" w:cs="Calibri"/>
        </w:rPr>
        <w:t xml:space="preserve"> The spatiotemporal extent of the resulting temperature covers the entirety of Los Angeles and Ventura Counties (</w:t>
      </w:r>
      <w:r w:rsidRPr="00354C4C">
        <w:rPr>
          <w:rFonts w:ascii="Calibri" w:hAnsi="Calibri" w:cs="Calibri"/>
        </w:rPr>
        <w:fldChar w:fldCharType="begin"/>
      </w:r>
      <w:r w:rsidRPr="00354C4C">
        <w:rPr>
          <w:rFonts w:ascii="Calibri" w:hAnsi="Calibri" w:cs="Calibri"/>
        </w:rPr>
        <w:instrText xml:space="preserve"> REF _Ref135143232 \h  \* MERGEFORMAT </w:instrText>
      </w:r>
      <w:r w:rsidRPr="00354C4C">
        <w:rPr>
          <w:rFonts w:ascii="Calibri" w:hAnsi="Calibri" w:cs="Calibri"/>
        </w:rPr>
      </w:r>
      <w:r w:rsidRPr="00354C4C">
        <w:rPr>
          <w:rFonts w:ascii="Calibri" w:hAnsi="Calibri" w:cs="Calibri"/>
        </w:rPr>
        <w:fldChar w:fldCharType="separate"/>
      </w:r>
      <w:r w:rsidR="003C66A8" w:rsidRPr="003C66A8">
        <w:rPr>
          <w:rFonts w:ascii="Calibri" w:hAnsi="Calibri" w:cs="Calibri"/>
        </w:rPr>
        <w:t xml:space="preserve">Figure </w:t>
      </w:r>
      <w:r w:rsidR="003C66A8" w:rsidRPr="003C66A8">
        <w:rPr>
          <w:rFonts w:ascii="Calibri" w:hAnsi="Calibri" w:cs="Calibri"/>
          <w:noProof/>
        </w:rPr>
        <w:t>3</w:t>
      </w:r>
      <w:r w:rsidRPr="00354C4C">
        <w:rPr>
          <w:rFonts w:ascii="Calibri" w:hAnsi="Calibri" w:cs="Calibri"/>
        </w:rPr>
        <w:fldChar w:fldCharType="end"/>
      </w:r>
      <w:r w:rsidRPr="00354C4C">
        <w:rPr>
          <w:rFonts w:ascii="Calibri" w:hAnsi="Calibri" w:cs="Calibri"/>
        </w:rPr>
        <w:t xml:space="preserve">) from </w:t>
      </w:r>
      <w:r w:rsidR="00526F15" w:rsidRPr="00354C4C">
        <w:rPr>
          <w:rFonts w:ascii="Calibri" w:hAnsi="Calibri" w:cs="Calibri"/>
        </w:rPr>
        <w:t>1982-2014</w:t>
      </w:r>
      <w:r w:rsidR="00526F15">
        <w:rPr>
          <w:rFonts w:ascii="Calibri" w:hAnsi="Calibri" w:cs="Calibri"/>
        </w:rPr>
        <w:t>.</w:t>
      </w:r>
      <w:r w:rsidR="00973B58">
        <w:rPr>
          <w:rFonts w:ascii="Calibri" w:hAnsi="Calibri" w:cs="Calibri"/>
        </w:rPr>
        <w:t xml:space="preserve"> </w:t>
      </w:r>
      <w:r w:rsidRPr="00354C4C">
        <w:rPr>
          <w:rFonts w:ascii="Calibri" w:hAnsi="Calibri" w:cs="Calibri"/>
        </w:rPr>
        <w:t xml:space="preserve">The data comprised temperature metrics of annual 7-day summaries </w:t>
      </w:r>
      <w:r w:rsidRPr="00354C4C">
        <w:rPr>
          <w:rFonts w:ascii="Calibri" w:hAnsi="Calibri" w:cs="Calibri"/>
          <w:noProof/>
        </w:rPr>
        <w:t>(Rogers et al. 2021, Table 2)</w:t>
      </w:r>
      <w:r w:rsidRPr="00354C4C">
        <w:rPr>
          <w:rFonts w:ascii="Calibri" w:hAnsi="Calibri" w:cs="Calibri"/>
        </w:rPr>
        <w:t xml:space="preserve"> </w:t>
      </w:r>
      <w:commentRangeStart w:id="30"/>
      <w:commentRangeStart w:id="31"/>
      <w:r w:rsidRPr="00354C4C">
        <w:rPr>
          <w:rFonts w:ascii="Calibri" w:hAnsi="Calibri" w:cs="Calibri"/>
        </w:rPr>
        <w:t>with one metric value for each year in the time series for every</w:t>
      </w:r>
      <w:r w:rsidR="00E6164C">
        <w:rPr>
          <w:rFonts w:ascii="Calibri" w:hAnsi="Calibri" w:cs="Calibri"/>
        </w:rPr>
        <w:t xml:space="preserve"> NHD reach</w:t>
      </w:r>
      <w:r w:rsidRPr="00354C4C">
        <w:rPr>
          <w:rFonts w:ascii="Calibri" w:hAnsi="Calibri" w:cs="Calibri"/>
        </w:rPr>
        <w:t xml:space="preserve"> </w:t>
      </w:r>
      <w:commentRangeEnd w:id="30"/>
      <w:r w:rsidR="00E6164C">
        <w:rPr>
          <w:rFonts w:ascii="Calibri" w:hAnsi="Calibri" w:cs="Calibri"/>
        </w:rPr>
        <w:t>(</w:t>
      </w:r>
      <w:r w:rsidR="009F5222">
        <w:rPr>
          <w:rStyle w:val="CommentReference"/>
          <w:rFonts w:ascii="Calibri" w:eastAsia="Calibri" w:hAnsi="Calibri" w:cs="Arial"/>
        </w:rPr>
        <w:commentReference w:id="30"/>
      </w:r>
      <w:commentRangeEnd w:id="31"/>
      <w:r w:rsidR="0010209A">
        <w:rPr>
          <w:rStyle w:val="CommentReference"/>
          <w:rFonts w:ascii="Calibri" w:eastAsia="Calibri" w:hAnsi="Calibri" w:cs="Arial"/>
        </w:rPr>
        <w:commentReference w:id="31"/>
      </w:r>
      <w:commentRangeStart w:id="32"/>
      <w:r w:rsidRPr="00354C4C">
        <w:rPr>
          <w:rFonts w:ascii="Calibri" w:hAnsi="Calibri" w:cs="Calibri"/>
        </w:rPr>
        <w:t xml:space="preserve">COMID </w:t>
      </w:r>
      <w:commentRangeEnd w:id="32"/>
      <w:r w:rsidR="003159C9">
        <w:rPr>
          <w:rStyle w:val="CommentReference"/>
          <w:rFonts w:ascii="Calibri" w:eastAsia="Calibri" w:hAnsi="Calibri" w:cs="Arial"/>
        </w:rPr>
        <w:commentReference w:id="32"/>
      </w:r>
      <w:r w:rsidRPr="00354C4C">
        <w:rPr>
          <w:rFonts w:ascii="Calibri" w:hAnsi="Calibri" w:cs="Calibri"/>
          <w:i/>
          <w:iCs/>
        </w:rPr>
        <w:t>n= 5428</w:t>
      </w:r>
      <w:r w:rsidRPr="00354C4C">
        <w:rPr>
          <w:rFonts w:ascii="Calibri" w:hAnsi="Calibri" w:cs="Calibri"/>
        </w:rPr>
        <w:t xml:space="preserve">) in the region. In comparison to the empirical temperature observations, we determined the spatial extent and temporal scale of the modelled data most suitable for our purpose. However, we note that the modelled data are limited with the temporal resolution of the predicted temperature metrics i.e., weekly, as opposed to daily or seasonal metrics as outlined through the literature review. Therefore, we were unable to compare the usefulness of metrics that describe different time scales. </w:t>
      </w:r>
    </w:p>
    <w:p w14:paraId="4BA74A6C" w14:textId="77777777" w:rsidR="00225C18" w:rsidRDefault="00225C18" w:rsidP="00225C18">
      <w:r>
        <w:t xml:space="preserve">We paired the bioassessment sites to the spatiotemporal extent of the modelled temperature data through matching the COMID and year of bioassessment sampling event. </w:t>
      </w:r>
      <w:r w:rsidRPr="00B00700">
        <w:t>This resulted in a total of 575 CSCI sites and 320 ASCI sites over 397 COMIDs.</w:t>
      </w:r>
    </w:p>
    <w:p w14:paraId="6BDEE7ED" w14:textId="77777777" w:rsidR="00225C18" w:rsidRDefault="00225C18" w:rsidP="00225C18"/>
    <w:p w14:paraId="61744F01" w14:textId="77777777" w:rsidR="00225C18" w:rsidRDefault="00225C18" w:rsidP="00225C18">
      <w:r w:rsidRPr="00C72B50">
        <w:rPr>
          <w:noProof/>
        </w:rPr>
        <w:drawing>
          <wp:inline distT="0" distB="0" distL="0" distR="0" wp14:anchorId="7F415167" wp14:editId="07DCD5E1">
            <wp:extent cx="5379085" cy="4144010"/>
            <wp:effectExtent l="0" t="0" r="0" b="0"/>
            <wp:docPr id="4" name="Picture 1508846727" descr="A picture containing map, text, atla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8846727" descr="A picture containing map, text, atlas&#10;&#10;Description automatically generated"/>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9085" cy="4144010"/>
                    </a:xfrm>
                    <a:prstGeom prst="rect">
                      <a:avLst/>
                    </a:prstGeom>
                    <a:noFill/>
                    <a:ln>
                      <a:noFill/>
                    </a:ln>
                  </pic:spPr>
                </pic:pic>
              </a:graphicData>
            </a:graphic>
          </wp:inline>
        </w:drawing>
      </w:r>
    </w:p>
    <w:p w14:paraId="4607C662" w14:textId="2EB25E8F" w:rsidR="00225C18" w:rsidRDefault="00225C18" w:rsidP="00225C18">
      <w:pPr>
        <w:pStyle w:val="Caption"/>
      </w:pPr>
      <w:bookmarkStart w:id="33" w:name="_Ref135143232"/>
      <w:r>
        <w:t xml:space="preserve">Figure </w:t>
      </w:r>
      <w:r w:rsidR="00000000">
        <w:fldChar w:fldCharType="begin"/>
      </w:r>
      <w:r w:rsidR="00000000">
        <w:instrText xml:space="preserve"> SEQ Figure \* ARABIC </w:instrText>
      </w:r>
      <w:r w:rsidR="00000000">
        <w:fldChar w:fldCharType="separate"/>
      </w:r>
      <w:r w:rsidR="003C66A8">
        <w:rPr>
          <w:noProof/>
        </w:rPr>
        <w:t>3</w:t>
      </w:r>
      <w:r w:rsidR="00000000">
        <w:rPr>
          <w:noProof/>
        </w:rPr>
        <w:fldChar w:fldCharType="end"/>
      </w:r>
      <w:bookmarkEnd w:id="33"/>
      <w:r>
        <w:t>: Map of temperature data modelled extent with paired bioassessment sites</w:t>
      </w:r>
    </w:p>
    <w:p w14:paraId="33528275" w14:textId="77777777" w:rsidR="00225C18" w:rsidRDefault="00225C18" w:rsidP="00225C18">
      <w:pPr>
        <w:pStyle w:val="Heading4"/>
      </w:pPr>
      <w:r>
        <w:lastRenderedPageBreak/>
        <w:t>Exploratory analysis: Temperature Metrics</w:t>
      </w:r>
    </w:p>
    <w:p w14:paraId="7F6388B5" w14:textId="77777777" w:rsidR="00225C18" w:rsidRDefault="00225C18" w:rsidP="0010209A">
      <w:pPr>
        <w:keepNext/>
      </w:pPr>
    </w:p>
    <w:p w14:paraId="28808F87" w14:textId="6366D28B" w:rsidR="00225C18" w:rsidRDefault="00225C18" w:rsidP="00225C18">
      <w:r>
        <w:t>The modelled temperature metrics were assessed for their influence on CSCI and ASCI scores by applying Boosted Regression Trees (BRTs). BRTs are a machine learning method commonly used in ecological applications to derive the relative importance of each predictor variable to a biological response. By determining the relative importance, we can prioritize highly influential metrics in model development. Weekly minimum and weekly maximum temperature had the highest relative influence on CSCI and ASCI in the BRT model (</w:t>
      </w:r>
      <w:r>
        <w:fldChar w:fldCharType="begin"/>
      </w:r>
      <w:r>
        <w:instrText xml:space="preserve"> REF _Ref135641283 \h </w:instrText>
      </w:r>
      <w:r>
        <w:fldChar w:fldCharType="separate"/>
      </w:r>
      <w:r w:rsidR="003C66A8">
        <w:t xml:space="preserve">Figure </w:t>
      </w:r>
      <w:r w:rsidR="003C66A8">
        <w:rPr>
          <w:noProof/>
        </w:rPr>
        <w:t>4</w:t>
      </w:r>
      <w:r>
        <w:fldChar w:fldCharType="end"/>
      </w:r>
      <w:r>
        <w:t xml:space="preserve">). These metrics will therefore be applied in further exploratory analysis on biological response. </w:t>
      </w:r>
    </w:p>
    <w:p w14:paraId="670EE69D" w14:textId="77777777" w:rsidR="00225C18" w:rsidRDefault="00225C18" w:rsidP="00225C18"/>
    <w:p w14:paraId="41B1F432" w14:textId="77777777" w:rsidR="00225C18" w:rsidRDefault="00225C18" w:rsidP="00225C18">
      <w:r w:rsidRPr="00253C41">
        <w:rPr>
          <w:noProof/>
        </w:rPr>
        <w:drawing>
          <wp:inline distT="0" distB="0" distL="0" distR="0" wp14:anchorId="3E05DD26" wp14:editId="0201CE6E">
            <wp:extent cx="5758815" cy="5223510"/>
            <wp:effectExtent l="0" t="0" r="0" b="0"/>
            <wp:docPr id="5" name="Picture 1"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hart, bar chart&#10;&#10;Description automatically generated"/>
                    <pic:cNvPicPr>
                      <a:picLocks/>
                    </pic:cNvPicPr>
                  </pic:nvPicPr>
                  <pic:blipFill>
                    <a:blip r:embed="rId19">
                      <a:extLst>
                        <a:ext uri="{28A0092B-C50C-407E-A947-70E740481C1C}">
                          <a14:useLocalDpi xmlns:a14="http://schemas.microsoft.com/office/drawing/2010/main" val="0"/>
                        </a:ext>
                      </a:extLst>
                    </a:blip>
                    <a:srcRect r="26419" b="2"/>
                    <a:stretch>
                      <a:fillRect/>
                    </a:stretch>
                  </pic:blipFill>
                  <pic:spPr bwMode="auto">
                    <a:xfrm>
                      <a:off x="0" y="0"/>
                      <a:ext cx="5758815" cy="5223510"/>
                    </a:xfrm>
                    <a:prstGeom prst="rect">
                      <a:avLst/>
                    </a:prstGeom>
                    <a:noFill/>
                    <a:ln>
                      <a:noFill/>
                    </a:ln>
                  </pic:spPr>
                </pic:pic>
              </a:graphicData>
            </a:graphic>
          </wp:inline>
        </w:drawing>
      </w:r>
    </w:p>
    <w:p w14:paraId="62F1EFDD" w14:textId="551CA7FE" w:rsidR="00225C18" w:rsidRDefault="00225C18" w:rsidP="00225C18">
      <w:pPr>
        <w:pStyle w:val="Caption"/>
      </w:pPr>
      <w:bookmarkStart w:id="34" w:name="_Ref135641283"/>
      <w:r>
        <w:t xml:space="preserve">Figure </w:t>
      </w:r>
      <w:r w:rsidR="00000000">
        <w:fldChar w:fldCharType="begin"/>
      </w:r>
      <w:r w:rsidR="00000000">
        <w:instrText xml:space="preserve"> SEQ Figure \* ARABIC </w:instrText>
      </w:r>
      <w:r w:rsidR="00000000">
        <w:fldChar w:fldCharType="separate"/>
      </w:r>
      <w:r w:rsidR="003C66A8">
        <w:rPr>
          <w:noProof/>
        </w:rPr>
        <w:t>4</w:t>
      </w:r>
      <w:r w:rsidR="00000000">
        <w:rPr>
          <w:noProof/>
        </w:rPr>
        <w:fldChar w:fldCharType="end"/>
      </w:r>
      <w:bookmarkEnd w:id="34"/>
      <w:r>
        <w:t>: Relative importance of temperature metrics from BRT analysis</w:t>
      </w:r>
    </w:p>
    <w:p w14:paraId="768BD8FC" w14:textId="77777777" w:rsidR="00225C18" w:rsidRDefault="00225C18" w:rsidP="00225C18">
      <w:pPr>
        <w:pStyle w:val="Heading4"/>
      </w:pPr>
      <w:r>
        <w:t>Exploratory analysis: Biological thresholds</w:t>
      </w:r>
    </w:p>
    <w:p w14:paraId="6E10245E" w14:textId="77777777" w:rsidR="00225C18" w:rsidRPr="00354C4C" w:rsidRDefault="00225C18" w:rsidP="00225C18">
      <w:pPr>
        <w:pStyle w:val="NormalWeb"/>
        <w:rPr>
          <w:rFonts w:ascii="Calibri" w:hAnsi="Calibri" w:cs="Calibri"/>
        </w:rPr>
      </w:pPr>
      <w:r w:rsidRPr="00354C4C">
        <w:rPr>
          <w:rFonts w:ascii="Calibri" w:hAnsi="Calibri" w:cs="Calibri"/>
        </w:rPr>
        <w:t xml:space="preserve">Based on information from the literature review and collated data, several models were developed as exploratory analysis of biological response to the temperature metrics. The </w:t>
      </w:r>
      <w:r w:rsidRPr="00354C4C">
        <w:rPr>
          <w:rFonts w:ascii="Calibri" w:hAnsi="Calibri" w:cs="Calibri"/>
        </w:rPr>
        <w:lastRenderedPageBreak/>
        <w:t xml:space="preserve">analysis was based around the CSCI and ASCI indices that each had identified thresholds that correspond to 1) Likely altered (ASCI: 0.75, CSCI: 0.63), 2) possibly altered (ASCI: 0.86, CSCI: 0.79), and 3) likely intact (ASCI: 0.94, CSCI: 0.92), which correspond to the 1st, 10th and 30th percentile value of the index based on the distribution of reference scores (Mazor et al., 2016; Theroux et al., 2020). </w:t>
      </w:r>
    </w:p>
    <w:p w14:paraId="072726DE" w14:textId="4AE5188E" w:rsidR="000A2ECD" w:rsidRDefault="00225C18" w:rsidP="00225C18">
      <w:pPr>
        <w:pStyle w:val="NormalWeb"/>
        <w:rPr>
          <w:rFonts w:ascii="Calibri" w:hAnsi="Calibri" w:cs="Calibri"/>
        </w:rPr>
      </w:pPr>
      <w:r w:rsidRPr="00354C4C">
        <w:rPr>
          <w:rFonts w:ascii="Calibri" w:hAnsi="Calibri" w:cs="Calibri"/>
        </w:rPr>
        <w:t>Most applications of bioassessment indices use the 10</w:t>
      </w:r>
      <w:r w:rsidRPr="00354C4C">
        <w:rPr>
          <w:rFonts w:ascii="Calibri" w:hAnsi="Calibri" w:cs="Calibri"/>
          <w:vertAlign w:val="superscript"/>
        </w:rPr>
        <w:t>th</w:t>
      </w:r>
      <w:r w:rsidRPr="00354C4C">
        <w:rPr>
          <w:rFonts w:ascii="Calibri" w:hAnsi="Calibri" w:cs="Calibri"/>
        </w:rPr>
        <w:t xml:space="preserve"> percentile threshold to demarcate the difference between possibly altered and likely unaltered conditions.  However, the lower San Gabriel River is highly altered by channelization, urbanization, WRP effluent and flood control management, which tend to show lower index scores (or higher alteration). To account for this higher alteration, we derived a modified threshold using the previously developed the Stream Classification and Priority Explorer (SCAPE) tool that can be used to inform development of alternative thresholds for “modified” streams </w:t>
      </w:r>
      <w:r w:rsidRPr="00354C4C">
        <w:rPr>
          <w:rFonts w:ascii="Calibri" w:hAnsi="Calibri" w:cs="Calibri"/>
          <w:noProof/>
        </w:rPr>
        <w:t>(Beck et al. 2019)</w:t>
      </w:r>
      <w:r w:rsidRPr="00354C4C">
        <w:rPr>
          <w:rFonts w:ascii="Calibri" w:hAnsi="Calibri" w:cs="Calibri"/>
        </w:rPr>
        <w:t>. SCAPE predicts a range of CSCI scores that are likely to occur given the landscape constraints of a given stream reach (e.g., road density, land use) using a statewide model.</w:t>
      </w:r>
      <w:r w:rsidRPr="00354C4C">
        <w:rPr>
          <w:rStyle w:val="FootnoteReference"/>
          <w:rFonts w:ascii="Calibri" w:hAnsi="Calibri" w:cs="Calibri"/>
        </w:rPr>
        <w:footnoteReference w:id="3"/>
      </w:r>
      <w:r w:rsidRPr="00354C4C">
        <w:rPr>
          <w:rFonts w:ascii="Calibri" w:hAnsi="Calibri" w:cs="Calibri"/>
        </w:rPr>
        <w:t xml:space="preserve"> The 50th percentile of predicted scores for every stream reach in the study area were averaged to create the modified threshold.  Streams in the upper watershed (mostly from San Gabriel Mountains) are largely intact and were therefore removed from calculation of the modified thresholds (</w:t>
      </w:r>
      <w:r w:rsidRPr="00354C4C">
        <w:rPr>
          <w:rFonts w:ascii="Calibri" w:hAnsi="Calibri" w:cs="Calibri"/>
        </w:rPr>
        <w:fldChar w:fldCharType="begin"/>
      </w:r>
      <w:r w:rsidRPr="00354C4C">
        <w:rPr>
          <w:rFonts w:ascii="Calibri" w:hAnsi="Calibri" w:cs="Calibri"/>
        </w:rPr>
        <w:instrText xml:space="preserve"> REF _Ref132635911 \h  \* MERGEFORMAT </w:instrText>
      </w:r>
      <w:r w:rsidRPr="00354C4C">
        <w:rPr>
          <w:rFonts w:ascii="Calibri" w:hAnsi="Calibri" w:cs="Calibri"/>
        </w:rPr>
        <w:fldChar w:fldCharType="separate"/>
      </w:r>
      <w:r w:rsidR="003C66A8">
        <w:rPr>
          <w:rFonts w:ascii="Calibri" w:hAnsi="Calibri" w:cs="Calibri"/>
          <w:b/>
          <w:bCs/>
        </w:rPr>
        <w:t>Error! Reference source not found.</w:t>
      </w:r>
      <w:r w:rsidRPr="00354C4C">
        <w:rPr>
          <w:rFonts w:ascii="Calibri" w:hAnsi="Calibri" w:cs="Calibri"/>
        </w:rPr>
        <w:fldChar w:fldCharType="end"/>
      </w:r>
      <w:r w:rsidRPr="00354C4C">
        <w:rPr>
          <w:rFonts w:ascii="Calibri" w:hAnsi="Calibri" w:cs="Calibri"/>
        </w:rPr>
        <w:t xml:space="preserve">). This resulted in a modified threshold score of 0.6 for CSCI (vs. the traditionally used 0.79 threshold). No equivalent predictions were available for the ASCI </w:t>
      </w:r>
      <w:proofErr w:type="gramStart"/>
      <w:r w:rsidRPr="00354C4C">
        <w:rPr>
          <w:rFonts w:ascii="Calibri" w:hAnsi="Calibri" w:cs="Calibri"/>
        </w:rPr>
        <w:t>index,</w:t>
      </w:r>
      <w:proofErr w:type="gramEnd"/>
      <w:r w:rsidRPr="00354C4C">
        <w:rPr>
          <w:rFonts w:ascii="Calibri" w:hAnsi="Calibri" w:cs="Calibri"/>
        </w:rPr>
        <w:t xml:space="preserve"> therefore we used the 1st percentile index score of 0.75 vs. the traditional used 0.86 </w:t>
      </w:r>
      <w:r w:rsidRPr="00354C4C">
        <w:rPr>
          <w:rFonts w:ascii="Calibri" w:hAnsi="Calibri" w:cs="Calibri"/>
          <w:noProof/>
        </w:rPr>
        <w:t>(Theroux et al. 2020)</w:t>
      </w:r>
      <w:r w:rsidRPr="00354C4C">
        <w:rPr>
          <w:rFonts w:ascii="Calibri" w:hAnsi="Calibri" w:cs="Calibri"/>
        </w:rPr>
        <w:t>.</w:t>
      </w:r>
    </w:p>
    <w:p w14:paraId="3D7E733B" w14:textId="21D2E4AF" w:rsidR="00737299" w:rsidRDefault="00737299" w:rsidP="00225C18">
      <w:pPr>
        <w:pStyle w:val="NormalWeb"/>
        <w:rPr>
          <w:rFonts w:ascii="Calibri" w:hAnsi="Calibri" w:cs="Calibri"/>
        </w:rPr>
      </w:pPr>
      <w:r>
        <w:rPr>
          <w:rFonts w:ascii="Calibri" w:hAnsi="Calibri" w:cs="Calibri"/>
        </w:rPr>
        <w:t xml:space="preserve">For the purposes on this memo, </w:t>
      </w:r>
      <w:r w:rsidR="003B7897">
        <w:rPr>
          <w:rFonts w:ascii="Calibri" w:hAnsi="Calibri" w:cs="Calibri"/>
        </w:rPr>
        <w:t xml:space="preserve">the SCAPE approach for a modified threshold was applied. However, other options for establishing a modified threshold include the approach outlined in </w:t>
      </w:r>
      <w:proofErr w:type="spellStart"/>
      <w:r w:rsidR="00E54941">
        <w:rPr>
          <w:rFonts w:ascii="Calibri" w:hAnsi="Calibri" w:cs="Calibri"/>
        </w:rPr>
        <w:t>Mazor</w:t>
      </w:r>
      <w:proofErr w:type="spellEnd"/>
      <w:r w:rsidR="00E54941">
        <w:rPr>
          <w:rFonts w:ascii="Calibri" w:hAnsi="Calibri" w:cs="Calibri"/>
        </w:rPr>
        <w:t xml:space="preserve"> et al (in prep). In this study, modified stream</w:t>
      </w:r>
      <w:r w:rsidR="003276AF">
        <w:rPr>
          <w:rFonts w:ascii="Calibri" w:hAnsi="Calibri" w:cs="Calibri"/>
        </w:rPr>
        <w:t>s</w:t>
      </w:r>
      <w:r w:rsidR="00E54941">
        <w:rPr>
          <w:rFonts w:ascii="Calibri" w:hAnsi="Calibri" w:cs="Calibri"/>
        </w:rPr>
        <w:t xml:space="preserve"> were </w:t>
      </w:r>
      <w:r w:rsidR="003276AF">
        <w:rPr>
          <w:rFonts w:ascii="Calibri" w:hAnsi="Calibri" w:cs="Calibri"/>
        </w:rPr>
        <w:t xml:space="preserve">categorized based on </w:t>
      </w:r>
      <w:r w:rsidR="000C397E">
        <w:rPr>
          <w:rFonts w:ascii="Calibri" w:hAnsi="Calibri" w:cs="Calibri"/>
        </w:rPr>
        <w:t>channel engineering</w:t>
      </w:r>
      <w:r w:rsidR="00361CE7">
        <w:rPr>
          <w:rFonts w:ascii="Calibri" w:hAnsi="Calibri" w:cs="Calibri"/>
        </w:rPr>
        <w:t>,</w:t>
      </w:r>
      <w:r w:rsidR="000C397E">
        <w:rPr>
          <w:rFonts w:ascii="Calibri" w:hAnsi="Calibri" w:cs="Calibri"/>
        </w:rPr>
        <w:t xml:space="preserve"> i.e., natural, hard bottom and soft bottom with 0, 1 or 2 hardened sides</w:t>
      </w:r>
      <w:r w:rsidR="00361CE7">
        <w:rPr>
          <w:rFonts w:ascii="Calibri" w:hAnsi="Calibri" w:cs="Calibri"/>
        </w:rPr>
        <w:t xml:space="preserve">, and the best observed </w:t>
      </w:r>
      <w:r w:rsidR="006F757A">
        <w:rPr>
          <w:rFonts w:ascii="Calibri" w:hAnsi="Calibri" w:cs="Calibri"/>
        </w:rPr>
        <w:t xml:space="preserve">CSCI </w:t>
      </w:r>
      <w:r w:rsidR="0043422F">
        <w:rPr>
          <w:rFonts w:ascii="Calibri" w:hAnsi="Calibri" w:cs="Calibri"/>
        </w:rPr>
        <w:t xml:space="preserve">and ASCI </w:t>
      </w:r>
      <w:r w:rsidR="006F757A">
        <w:rPr>
          <w:rFonts w:ascii="Calibri" w:hAnsi="Calibri" w:cs="Calibri"/>
        </w:rPr>
        <w:t xml:space="preserve">score per category was </w:t>
      </w:r>
      <w:r w:rsidR="003D5F46">
        <w:rPr>
          <w:rFonts w:ascii="Calibri" w:hAnsi="Calibri" w:cs="Calibri"/>
        </w:rPr>
        <w:t>applied</w:t>
      </w:r>
      <w:r w:rsidR="006F757A">
        <w:rPr>
          <w:rFonts w:ascii="Calibri" w:hAnsi="Calibri" w:cs="Calibri"/>
        </w:rPr>
        <w:t xml:space="preserve"> as a </w:t>
      </w:r>
      <w:r w:rsidR="003D5F46">
        <w:rPr>
          <w:rFonts w:ascii="Calibri" w:hAnsi="Calibri" w:cs="Calibri"/>
        </w:rPr>
        <w:t>modified threshold (</w:t>
      </w:r>
      <w:r w:rsidR="003C66A8">
        <w:rPr>
          <w:rFonts w:ascii="Calibri" w:hAnsi="Calibri" w:cs="Calibri"/>
        </w:rPr>
        <w:fldChar w:fldCharType="begin"/>
      </w:r>
      <w:r w:rsidR="003C66A8">
        <w:rPr>
          <w:rFonts w:ascii="Calibri" w:hAnsi="Calibri" w:cs="Calibri"/>
        </w:rPr>
        <w:instrText xml:space="preserve"> REF _Ref157166058 \h </w:instrText>
      </w:r>
      <w:r w:rsidR="003C66A8">
        <w:rPr>
          <w:rFonts w:ascii="Calibri" w:hAnsi="Calibri" w:cs="Calibri"/>
        </w:rPr>
      </w:r>
      <w:r w:rsidR="003C66A8">
        <w:rPr>
          <w:rFonts w:ascii="Calibri" w:hAnsi="Calibri" w:cs="Calibri"/>
        </w:rPr>
        <w:fldChar w:fldCharType="separate"/>
      </w:r>
      <w:r w:rsidR="003C66A8">
        <w:t xml:space="preserve">Table </w:t>
      </w:r>
      <w:r w:rsidR="003C66A8">
        <w:rPr>
          <w:noProof/>
        </w:rPr>
        <w:t>3</w:t>
      </w:r>
      <w:r w:rsidR="003C66A8">
        <w:rPr>
          <w:rFonts w:ascii="Calibri" w:hAnsi="Calibri" w:cs="Calibri"/>
        </w:rPr>
        <w:fldChar w:fldCharType="end"/>
      </w:r>
      <w:r w:rsidR="003D5F46">
        <w:rPr>
          <w:rFonts w:ascii="Calibri" w:hAnsi="Calibri" w:cs="Calibri"/>
        </w:rPr>
        <w:t>)</w:t>
      </w:r>
      <w:r w:rsidR="0024589F">
        <w:rPr>
          <w:rFonts w:ascii="Calibri" w:hAnsi="Calibri" w:cs="Calibri"/>
        </w:rPr>
        <w:t>.</w:t>
      </w:r>
    </w:p>
    <w:p w14:paraId="412D9556" w14:textId="0F82AAE1" w:rsidR="00AC7BB2" w:rsidRDefault="00AC7BB2" w:rsidP="00AC7BB2">
      <w:pPr>
        <w:pStyle w:val="Caption"/>
        <w:rPr>
          <w:rFonts w:cs="Calibri"/>
        </w:rPr>
      </w:pPr>
      <w:bookmarkStart w:id="35" w:name="_Ref157166058"/>
      <w:r>
        <w:t xml:space="preserve">Table </w:t>
      </w:r>
      <w:r>
        <w:fldChar w:fldCharType="begin"/>
      </w:r>
      <w:r>
        <w:instrText xml:space="preserve"> SEQ Table \* ARABIC </w:instrText>
      </w:r>
      <w:r>
        <w:fldChar w:fldCharType="separate"/>
      </w:r>
      <w:r w:rsidR="003C66A8">
        <w:rPr>
          <w:noProof/>
        </w:rPr>
        <w:t>3</w:t>
      </w:r>
      <w:r>
        <w:fldChar w:fldCharType="end"/>
      </w:r>
      <w:bookmarkEnd w:id="35"/>
      <w:r>
        <w:t xml:space="preserve">: Best observed index scores for </w:t>
      </w:r>
      <w:r w:rsidR="003C66A8">
        <w:t xml:space="preserve">all modified channel categories based on </w:t>
      </w:r>
      <w:proofErr w:type="spellStart"/>
      <w:r w:rsidR="003C66A8">
        <w:t>Mazor</w:t>
      </w:r>
      <w:proofErr w:type="spellEnd"/>
      <w:r w:rsidR="003C66A8">
        <w:t xml:space="preserve"> et al (in prep)</w:t>
      </w:r>
    </w:p>
    <w:tbl>
      <w:tblPr>
        <w:tblStyle w:val="PlainTable5"/>
        <w:tblW w:w="0" w:type="auto"/>
        <w:tblLook w:val="04A0" w:firstRow="1" w:lastRow="0" w:firstColumn="1" w:lastColumn="0" w:noHBand="0" w:noVBand="1"/>
      </w:tblPr>
      <w:tblGrid>
        <w:gridCol w:w="1170"/>
        <w:gridCol w:w="3060"/>
        <w:gridCol w:w="1710"/>
      </w:tblGrid>
      <w:tr w:rsidR="00F2166E" w14:paraId="43CAD515" w14:textId="77777777" w:rsidTr="00F21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0" w:type="dxa"/>
          </w:tcPr>
          <w:p w14:paraId="3A04EF38" w14:textId="040F9191" w:rsidR="00F2166E" w:rsidRDefault="00F2166E" w:rsidP="00F2166E">
            <w:pPr>
              <w:pStyle w:val="NormalWeb"/>
              <w:rPr>
                <w:rFonts w:ascii="Calibri" w:hAnsi="Calibri" w:cs="Calibri"/>
              </w:rPr>
            </w:pPr>
            <w:r>
              <w:rPr>
                <w:rFonts w:ascii="Calibri" w:hAnsi="Calibri" w:cs="Calibri"/>
                <w:color w:val="000000"/>
              </w:rPr>
              <w:t>Index</w:t>
            </w:r>
          </w:p>
        </w:tc>
        <w:tc>
          <w:tcPr>
            <w:tcW w:w="3060" w:type="dxa"/>
          </w:tcPr>
          <w:p w14:paraId="6A5A06B1" w14:textId="64502D22" w:rsidR="00F2166E" w:rsidRDefault="00F2166E" w:rsidP="00F2166E">
            <w:pPr>
              <w:pStyle w:val="NormalWeb"/>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Channel Type</w:t>
            </w:r>
          </w:p>
        </w:tc>
        <w:tc>
          <w:tcPr>
            <w:tcW w:w="1710" w:type="dxa"/>
          </w:tcPr>
          <w:p w14:paraId="1ABF9BDB" w14:textId="72E059CC" w:rsidR="00F2166E" w:rsidRDefault="00F2166E" w:rsidP="00F2166E">
            <w:pPr>
              <w:pStyle w:val="NormalWeb"/>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Threshold</w:t>
            </w:r>
          </w:p>
        </w:tc>
      </w:tr>
      <w:tr w:rsidR="00F2166E" w14:paraId="4EA6D036" w14:textId="77777777" w:rsidTr="00F21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75D6D21" w14:textId="23E1EF42" w:rsidR="00F2166E" w:rsidRDefault="00F2166E" w:rsidP="00F2166E">
            <w:pPr>
              <w:pStyle w:val="NormalWeb"/>
              <w:rPr>
                <w:rFonts w:ascii="Calibri" w:hAnsi="Calibri" w:cs="Calibri"/>
              </w:rPr>
            </w:pPr>
            <w:r>
              <w:rPr>
                <w:rFonts w:ascii="Calibri" w:hAnsi="Calibri" w:cs="Calibri"/>
                <w:color w:val="000000"/>
              </w:rPr>
              <w:t>CSCI</w:t>
            </w:r>
          </w:p>
        </w:tc>
        <w:tc>
          <w:tcPr>
            <w:tcW w:w="3060" w:type="dxa"/>
          </w:tcPr>
          <w:p w14:paraId="36307769" w14:textId="2DA46C1A"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Hard Bottom</w:t>
            </w:r>
          </w:p>
        </w:tc>
        <w:tc>
          <w:tcPr>
            <w:tcW w:w="1710" w:type="dxa"/>
          </w:tcPr>
          <w:p w14:paraId="7C61CA9C" w14:textId="17D3F2F8"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0.67</w:t>
            </w:r>
          </w:p>
        </w:tc>
      </w:tr>
      <w:tr w:rsidR="00F2166E" w14:paraId="5A039775" w14:textId="77777777" w:rsidTr="00F2166E">
        <w:tc>
          <w:tcPr>
            <w:cnfStyle w:val="001000000000" w:firstRow="0" w:lastRow="0" w:firstColumn="1" w:lastColumn="0" w:oddVBand="0" w:evenVBand="0" w:oddHBand="0" w:evenHBand="0" w:firstRowFirstColumn="0" w:firstRowLastColumn="0" w:lastRowFirstColumn="0" w:lastRowLastColumn="0"/>
            <w:tcW w:w="1170" w:type="dxa"/>
          </w:tcPr>
          <w:p w14:paraId="708E8619" w14:textId="77777777" w:rsidR="00F2166E" w:rsidRDefault="00F2166E" w:rsidP="00F2166E">
            <w:pPr>
              <w:pStyle w:val="NormalWeb"/>
              <w:rPr>
                <w:rFonts w:ascii="Calibri" w:hAnsi="Calibri" w:cs="Calibri"/>
              </w:rPr>
            </w:pPr>
          </w:p>
        </w:tc>
        <w:tc>
          <w:tcPr>
            <w:tcW w:w="3060" w:type="dxa"/>
          </w:tcPr>
          <w:p w14:paraId="26BB6F29" w14:textId="391CDF8C"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Soft Bottom Soft Sides</w:t>
            </w:r>
          </w:p>
        </w:tc>
        <w:tc>
          <w:tcPr>
            <w:tcW w:w="1710" w:type="dxa"/>
          </w:tcPr>
          <w:p w14:paraId="7FA437F4" w14:textId="23B8D454"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0.78</w:t>
            </w:r>
          </w:p>
        </w:tc>
      </w:tr>
      <w:tr w:rsidR="00F2166E" w14:paraId="3B7868B8" w14:textId="77777777" w:rsidTr="00F21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6D63B3E" w14:textId="77777777" w:rsidR="00F2166E" w:rsidRDefault="00F2166E" w:rsidP="00F2166E">
            <w:pPr>
              <w:pStyle w:val="NormalWeb"/>
              <w:rPr>
                <w:rFonts w:ascii="Calibri" w:hAnsi="Calibri" w:cs="Calibri"/>
              </w:rPr>
            </w:pPr>
          </w:p>
        </w:tc>
        <w:tc>
          <w:tcPr>
            <w:tcW w:w="3060" w:type="dxa"/>
          </w:tcPr>
          <w:p w14:paraId="73ABAE42" w14:textId="04B66586"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Soft Bottom 1 Hard Side</w:t>
            </w:r>
          </w:p>
        </w:tc>
        <w:tc>
          <w:tcPr>
            <w:tcW w:w="1710" w:type="dxa"/>
          </w:tcPr>
          <w:p w14:paraId="1C491A08" w14:textId="64617256"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1.00</w:t>
            </w:r>
          </w:p>
        </w:tc>
      </w:tr>
      <w:tr w:rsidR="00F2166E" w14:paraId="2B5B4B26" w14:textId="77777777" w:rsidTr="00F2166E">
        <w:tc>
          <w:tcPr>
            <w:cnfStyle w:val="001000000000" w:firstRow="0" w:lastRow="0" w:firstColumn="1" w:lastColumn="0" w:oddVBand="0" w:evenVBand="0" w:oddHBand="0" w:evenHBand="0" w:firstRowFirstColumn="0" w:firstRowLastColumn="0" w:lastRowFirstColumn="0" w:lastRowLastColumn="0"/>
            <w:tcW w:w="1170" w:type="dxa"/>
          </w:tcPr>
          <w:p w14:paraId="15561D15" w14:textId="77777777" w:rsidR="00F2166E" w:rsidRDefault="00F2166E" w:rsidP="00F2166E">
            <w:pPr>
              <w:pStyle w:val="NormalWeb"/>
              <w:rPr>
                <w:rFonts w:ascii="Calibri" w:hAnsi="Calibri" w:cs="Calibri"/>
              </w:rPr>
            </w:pPr>
          </w:p>
        </w:tc>
        <w:tc>
          <w:tcPr>
            <w:tcW w:w="3060" w:type="dxa"/>
          </w:tcPr>
          <w:p w14:paraId="23A677FC" w14:textId="096C30FA"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Soft Bottom 2 Hard Sides</w:t>
            </w:r>
          </w:p>
        </w:tc>
        <w:tc>
          <w:tcPr>
            <w:tcW w:w="1710" w:type="dxa"/>
          </w:tcPr>
          <w:p w14:paraId="4455D1B8" w14:textId="169F913C"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0.75</w:t>
            </w:r>
          </w:p>
        </w:tc>
      </w:tr>
      <w:tr w:rsidR="00F2166E" w14:paraId="367AB9FC" w14:textId="77777777" w:rsidTr="00F21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85EB955" w14:textId="029356EF" w:rsidR="00F2166E" w:rsidRDefault="00F2166E" w:rsidP="00F2166E">
            <w:pPr>
              <w:pStyle w:val="NormalWeb"/>
              <w:rPr>
                <w:rFonts w:ascii="Calibri" w:hAnsi="Calibri" w:cs="Calibri"/>
              </w:rPr>
            </w:pPr>
            <w:r>
              <w:rPr>
                <w:rFonts w:ascii="Calibri" w:hAnsi="Calibri" w:cs="Calibri"/>
                <w:color w:val="000000"/>
              </w:rPr>
              <w:t>ASCI</w:t>
            </w:r>
          </w:p>
        </w:tc>
        <w:tc>
          <w:tcPr>
            <w:tcW w:w="3060" w:type="dxa"/>
          </w:tcPr>
          <w:p w14:paraId="14F8EB7E" w14:textId="697AC1C6"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Hard Bottom</w:t>
            </w:r>
          </w:p>
        </w:tc>
        <w:tc>
          <w:tcPr>
            <w:tcW w:w="1710" w:type="dxa"/>
          </w:tcPr>
          <w:p w14:paraId="2C6EECAF" w14:textId="2568B68E"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0.87</w:t>
            </w:r>
          </w:p>
        </w:tc>
      </w:tr>
      <w:tr w:rsidR="00F2166E" w14:paraId="2E9AAEB5" w14:textId="77777777" w:rsidTr="00F2166E">
        <w:tc>
          <w:tcPr>
            <w:cnfStyle w:val="001000000000" w:firstRow="0" w:lastRow="0" w:firstColumn="1" w:lastColumn="0" w:oddVBand="0" w:evenVBand="0" w:oddHBand="0" w:evenHBand="0" w:firstRowFirstColumn="0" w:firstRowLastColumn="0" w:lastRowFirstColumn="0" w:lastRowLastColumn="0"/>
            <w:tcW w:w="1170" w:type="dxa"/>
          </w:tcPr>
          <w:p w14:paraId="1D3DCC2B" w14:textId="77777777" w:rsidR="00F2166E" w:rsidRDefault="00F2166E" w:rsidP="00F2166E">
            <w:pPr>
              <w:pStyle w:val="NormalWeb"/>
              <w:rPr>
                <w:rFonts w:ascii="Calibri" w:hAnsi="Calibri" w:cs="Calibri"/>
              </w:rPr>
            </w:pPr>
          </w:p>
        </w:tc>
        <w:tc>
          <w:tcPr>
            <w:tcW w:w="3060" w:type="dxa"/>
          </w:tcPr>
          <w:p w14:paraId="66CE5C5E" w14:textId="3D30261A"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Soft Bottom Soft Sides</w:t>
            </w:r>
          </w:p>
        </w:tc>
        <w:tc>
          <w:tcPr>
            <w:tcW w:w="1710" w:type="dxa"/>
          </w:tcPr>
          <w:p w14:paraId="15BA7EAF" w14:textId="7B3275FA"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0.79</w:t>
            </w:r>
          </w:p>
        </w:tc>
      </w:tr>
      <w:tr w:rsidR="00F2166E" w14:paraId="0A5CCBDC" w14:textId="77777777" w:rsidTr="00F21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F2D12E4" w14:textId="77777777" w:rsidR="00F2166E" w:rsidRDefault="00F2166E" w:rsidP="00F2166E">
            <w:pPr>
              <w:pStyle w:val="NormalWeb"/>
              <w:rPr>
                <w:rFonts w:ascii="Calibri" w:hAnsi="Calibri" w:cs="Calibri"/>
              </w:rPr>
            </w:pPr>
          </w:p>
        </w:tc>
        <w:tc>
          <w:tcPr>
            <w:tcW w:w="3060" w:type="dxa"/>
          </w:tcPr>
          <w:p w14:paraId="7F3ABD6B" w14:textId="59E50369"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Soft Bottom 1 Hard Side</w:t>
            </w:r>
          </w:p>
        </w:tc>
        <w:tc>
          <w:tcPr>
            <w:tcW w:w="1710" w:type="dxa"/>
          </w:tcPr>
          <w:p w14:paraId="0B81B72C" w14:textId="41C0BC45" w:rsidR="00F2166E" w:rsidRDefault="00F2166E" w:rsidP="00F2166E">
            <w:pPr>
              <w:pStyle w:val="NormalWeb"/>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color w:val="000000"/>
              </w:rPr>
              <w:t>0.86</w:t>
            </w:r>
          </w:p>
        </w:tc>
      </w:tr>
      <w:tr w:rsidR="00F2166E" w14:paraId="60E8619A" w14:textId="77777777" w:rsidTr="00F2166E">
        <w:tc>
          <w:tcPr>
            <w:cnfStyle w:val="001000000000" w:firstRow="0" w:lastRow="0" w:firstColumn="1" w:lastColumn="0" w:oddVBand="0" w:evenVBand="0" w:oddHBand="0" w:evenHBand="0" w:firstRowFirstColumn="0" w:firstRowLastColumn="0" w:lastRowFirstColumn="0" w:lastRowLastColumn="0"/>
            <w:tcW w:w="1170" w:type="dxa"/>
          </w:tcPr>
          <w:p w14:paraId="2505653B" w14:textId="77777777" w:rsidR="00F2166E" w:rsidRDefault="00F2166E" w:rsidP="00F2166E">
            <w:pPr>
              <w:pStyle w:val="NormalWeb"/>
              <w:rPr>
                <w:rFonts w:ascii="Calibri" w:hAnsi="Calibri" w:cs="Calibri"/>
              </w:rPr>
            </w:pPr>
          </w:p>
        </w:tc>
        <w:tc>
          <w:tcPr>
            <w:tcW w:w="3060" w:type="dxa"/>
          </w:tcPr>
          <w:p w14:paraId="5B0945A6" w14:textId="1A0376D7"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Soft Bottom 2 Hard Sides</w:t>
            </w:r>
          </w:p>
        </w:tc>
        <w:tc>
          <w:tcPr>
            <w:tcW w:w="1710" w:type="dxa"/>
          </w:tcPr>
          <w:p w14:paraId="0DC1DA82" w14:textId="11F2CC6E" w:rsidR="00F2166E" w:rsidRDefault="00F2166E" w:rsidP="00F2166E">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color w:val="000000"/>
              </w:rPr>
              <w:t>0.76</w:t>
            </w:r>
          </w:p>
        </w:tc>
      </w:tr>
    </w:tbl>
    <w:p w14:paraId="7DAF5512" w14:textId="77777777" w:rsidR="0024589F" w:rsidRPr="00354C4C" w:rsidRDefault="0024589F" w:rsidP="00225C18">
      <w:pPr>
        <w:pStyle w:val="NormalWeb"/>
        <w:rPr>
          <w:rFonts w:ascii="Calibri" w:hAnsi="Calibri" w:cs="Calibri"/>
        </w:rPr>
      </w:pPr>
    </w:p>
    <w:p w14:paraId="2B2208AF" w14:textId="77777777" w:rsidR="00225C18" w:rsidRDefault="00225C18" w:rsidP="00225C18">
      <w:r w:rsidRPr="00714249">
        <w:rPr>
          <w:noProof/>
        </w:rPr>
        <w:drawing>
          <wp:inline distT="0" distB="0" distL="0" distR="0" wp14:anchorId="1A58FA5A" wp14:editId="6288FE80">
            <wp:extent cx="3618865" cy="4834890"/>
            <wp:effectExtent l="0" t="0" r="0" b="0"/>
            <wp:docPr id="6" name="Picture 312632599" descr="A close-up of a map&#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2632599" descr="A close-up of a map&#10;&#10;Description automatically generated with medium confidence"/>
                    <pic:cNvPicPr>
                      <a:picLocks/>
                    </pic:cNvPicPr>
                  </pic:nvPicPr>
                  <pic:blipFill>
                    <a:blip r:embed="rId20">
                      <a:extLst>
                        <a:ext uri="{28A0092B-C50C-407E-A947-70E740481C1C}">
                          <a14:useLocalDpi xmlns:a14="http://schemas.microsoft.com/office/drawing/2010/main" val="0"/>
                        </a:ext>
                      </a:extLst>
                    </a:blip>
                    <a:srcRect r="57938"/>
                    <a:stretch>
                      <a:fillRect/>
                    </a:stretch>
                  </pic:blipFill>
                  <pic:spPr bwMode="auto">
                    <a:xfrm>
                      <a:off x="0" y="0"/>
                      <a:ext cx="3618865" cy="4834890"/>
                    </a:xfrm>
                    <a:prstGeom prst="rect">
                      <a:avLst/>
                    </a:prstGeom>
                    <a:noFill/>
                    <a:ln>
                      <a:noFill/>
                    </a:ln>
                  </pic:spPr>
                </pic:pic>
              </a:graphicData>
            </a:graphic>
          </wp:inline>
        </w:drawing>
      </w:r>
    </w:p>
    <w:p w14:paraId="53B3F0EC" w14:textId="73C5A6DA" w:rsidR="00225C18" w:rsidRDefault="00225C18" w:rsidP="00225C18">
      <w:pPr>
        <w:pStyle w:val="Caption"/>
      </w:pPr>
      <w:r>
        <w:t xml:space="preserve">Figure </w:t>
      </w:r>
      <w:r w:rsidR="00000000">
        <w:fldChar w:fldCharType="begin"/>
      </w:r>
      <w:r w:rsidR="00000000">
        <w:instrText xml:space="preserve"> SEQ Figure \* ARABIC </w:instrText>
      </w:r>
      <w:r w:rsidR="00000000">
        <w:fldChar w:fldCharType="separate"/>
      </w:r>
      <w:r w:rsidR="003C66A8">
        <w:rPr>
          <w:noProof/>
        </w:rPr>
        <w:t>5</w:t>
      </w:r>
      <w:r w:rsidR="00000000">
        <w:rPr>
          <w:noProof/>
        </w:rPr>
        <w:fldChar w:fldCharType="end"/>
      </w:r>
      <w:r>
        <w:t xml:space="preserve">: SCAPE tool predicted ranges for each site (top) and map with subset streams (bottom). Red sites in top panel reflect reaches that are likely constrained, blue </w:t>
      </w:r>
      <w:proofErr w:type="gramStart"/>
      <w:r>
        <w:t>are</w:t>
      </w:r>
      <w:proofErr w:type="gramEnd"/>
      <w:r>
        <w:t xml:space="preserve"> likely unconstrained. Red square on bottom panel indicates the streams included in the modified threshold calculation.</w:t>
      </w:r>
    </w:p>
    <w:p w14:paraId="392E7549" w14:textId="77777777" w:rsidR="00225C18" w:rsidRPr="008B1C4C" w:rsidRDefault="00225C18" w:rsidP="00225C18">
      <w:pPr>
        <w:pStyle w:val="Heading4"/>
      </w:pPr>
      <w:r>
        <w:t>Exploratory analysis: Benthic Community Metrics</w:t>
      </w:r>
    </w:p>
    <w:p w14:paraId="46564C68" w14:textId="77777777" w:rsidR="00225C18" w:rsidRDefault="00225C18" w:rsidP="00225C18"/>
    <w:p w14:paraId="77BE1848" w14:textId="2433253D" w:rsidR="00225C18" w:rsidRPr="00354C4C" w:rsidRDefault="00225C18" w:rsidP="00225C18">
      <w:pPr>
        <w:rPr>
          <w:rFonts w:cs="Calibri"/>
        </w:rPr>
      </w:pPr>
      <w:r>
        <w:t xml:space="preserve">We estimated a temperature range associated with “healthy” biological condition by relating the CSCI and ASCI index scores to the modeled temperature metrics. We first developed models on the raw biological metric score by applying a quadratic linear regression, which is a technique that allows for a polynomial curve with a direct relationship with the index score, so provides an intuitive method for deriving a preferred temperature range associated with level of biological response. </w:t>
      </w:r>
      <w:commentRangeStart w:id="36"/>
      <w:commentRangeStart w:id="37"/>
      <w:commentRangeStart w:id="38"/>
      <w:r>
        <w:t xml:space="preserve">For example, to achieve a CSCI </w:t>
      </w:r>
      <w:r w:rsidRPr="00354C4C">
        <w:rPr>
          <w:rFonts w:cs="Calibri"/>
        </w:rPr>
        <w:t>score of 0.79</w:t>
      </w:r>
      <w:commentRangeEnd w:id="36"/>
      <w:r w:rsidR="00A739A1">
        <w:rPr>
          <w:rStyle w:val="CommentReference"/>
        </w:rPr>
        <w:commentReference w:id="36"/>
      </w:r>
      <w:commentRangeEnd w:id="37"/>
      <w:r w:rsidR="00E24146">
        <w:rPr>
          <w:rStyle w:val="CommentReference"/>
        </w:rPr>
        <w:commentReference w:id="37"/>
      </w:r>
      <w:commentRangeEnd w:id="38"/>
      <w:r w:rsidR="00F170D2">
        <w:rPr>
          <w:rStyle w:val="CommentReference"/>
        </w:rPr>
        <w:commentReference w:id="38"/>
      </w:r>
      <w:r w:rsidRPr="00354C4C">
        <w:rPr>
          <w:rFonts w:cs="Calibri"/>
        </w:rPr>
        <w:t xml:space="preserve">, </w:t>
      </w:r>
      <w:r w:rsidR="0099621E">
        <w:rPr>
          <w:rFonts w:cs="Calibri"/>
        </w:rPr>
        <w:t>associated</w:t>
      </w:r>
      <w:r w:rsidR="002C4FC4">
        <w:rPr>
          <w:rFonts w:cs="Calibri"/>
        </w:rPr>
        <w:t xml:space="preserve"> mean weekly maximum</w:t>
      </w:r>
      <w:r w:rsidR="0099621E">
        <w:rPr>
          <w:rFonts w:cs="Calibri"/>
        </w:rPr>
        <w:t xml:space="preserve"> </w:t>
      </w:r>
      <w:commentRangeStart w:id="39"/>
      <w:r w:rsidRPr="00354C4C">
        <w:rPr>
          <w:rFonts w:cs="Calibri"/>
        </w:rPr>
        <w:t>stream temperature</w:t>
      </w:r>
      <w:commentRangeEnd w:id="39"/>
      <w:r w:rsidR="001A2C7C">
        <w:rPr>
          <w:rStyle w:val="CommentReference"/>
        </w:rPr>
        <w:commentReference w:id="39"/>
      </w:r>
      <w:r w:rsidRPr="00354C4C">
        <w:rPr>
          <w:rFonts w:cs="Calibri"/>
        </w:rPr>
        <w:t xml:space="preserve"> </w:t>
      </w:r>
      <w:r w:rsidR="0099621E">
        <w:rPr>
          <w:rFonts w:cs="Calibri"/>
        </w:rPr>
        <w:t>should be</w:t>
      </w:r>
      <w:r w:rsidRPr="00354C4C">
        <w:rPr>
          <w:rFonts w:cs="Calibri"/>
        </w:rPr>
        <w:t xml:space="preserve"> </w:t>
      </w:r>
      <w:r w:rsidR="0099621E">
        <w:rPr>
          <w:rFonts w:cs="Calibri"/>
        </w:rPr>
        <w:t>in the range</w:t>
      </w:r>
      <w:r w:rsidR="00392BC9">
        <w:rPr>
          <w:rFonts w:cs="Calibri"/>
        </w:rPr>
        <w:t xml:space="preserve"> </w:t>
      </w:r>
      <w:r w:rsidR="00B64015">
        <w:rPr>
          <w:rFonts w:cs="Calibri"/>
        </w:rPr>
        <w:t>of</w:t>
      </w:r>
      <w:r w:rsidRPr="00354C4C">
        <w:rPr>
          <w:rFonts w:cs="Calibri"/>
        </w:rPr>
        <w:t xml:space="preserve"> minimum 53</w:t>
      </w:r>
      <w:r w:rsidRPr="00B32005">
        <w:rPr>
          <w:rFonts w:ascii="Cambria Math" w:hAnsi="Cambria Math" w:cs="Cambria Math"/>
        </w:rPr>
        <w:t>℉</w:t>
      </w:r>
      <w:r w:rsidRPr="00354C4C">
        <w:rPr>
          <w:rFonts w:cs="Calibri"/>
        </w:rPr>
        <w:t xml:space="preserve"> and maximum 87</w:t>
      </w:r>
      <w:r w:rsidRPr="00354C4C">
        <w:rPr>
          <w:rFonts w:eastAsia="Yu Mincho" w:cs="Calibri"/>
          <w:color w:val="000000"/>
          <w:kern w:val="24"/>
        </w:rPr>
        <w:t xml:space="preserve"> </w:t>
      </w:r>
      <w:r w:rsidRPr="00B32005">
        <w:rPr>
          <w:rFonts w:ascii="Cambria Math" w:hAnsi="Cambria Math" w:cs="Cambria Math"/>
        </w:rPr>
        <w:t>℉</w:t>
      </w:r>
      <w:r w:rsidRPr="00354C4C">
        <w:rPr>
          <w:rFonts w:cs="Calibri"/>
        </w:rPr>
        <w:t xml:space="preserve"> (</w:t>
      </w:r>
      <w:r w:rsidRPr="00354C4C">
        <w:rPr>
          <w:rFonts w:cs="Calibri"/>
        </w:rPr>
        <w:fldChar w:fldCharType="begin"/>
      </w:r>
      <w:r w:rsidRPr="00354C4C">
        <w:rPr>
          <w:rFonts w:cs="Calibri"/>
        </w:rPr>
        <w:instrText xml:space="preserve"> REF _Ref132635238 \h  \* MERGEFORMAT </w:instrText>
      </w:r>
      <w:r w:rsidRPr="00354C4C">
        <w:rPr>
          <w:rFonts w:cs="Calibri"/>
        </w:rPr>
      </w:r>
      <w:r w:rsidRPr="00354C4C">
        <w:rPr>
          <w:rFonts w:cs="Calibri"/>
        </w:rPr>
        <w:fldChar w:fldCharType="separate"/>
      </w:r>
      <w:r w:rsidR="003C66A8" w:rsidRPr="003C66A8">
        <w:rPr>
          <w:rFonts w:cs="Calibri"/>
        </w:rPr>
        <w:t xml:space="preserve">Figure </w:t>
      </w:r>
      <w:r w:rsidR="003C66A8" w:rsidRPr="003C66A8">
        <w:rPr>
          <w:rFonts w:cs="Calibri"/>
          <w:noProof/>
        </w:rPr>
        <w:t>6</w:t>
      </w:r>
      <w:r w:rsidRPr="00354C4C">
        <w:rPr>
          <w:rFonts w:cs="Calibri"/>
        </w:rPr>
        <w:fldChar w:fldCharType="end"/>
      </w:r>
      <w:r w:rsidRPr="00354C4C">
        <w:rPr>
          <w:rFonts w:cs="Calibri"/>
        </w:rPr>
        <w:t xml:space="preserve">). </w:t>
      </w:r>
      <w:r w:rsidR="002C4FC4">
        <w:rPr>
          <w:rFonts w:cs="Calibri"/>
        </w:rPr>
        <w:t>To achieve a CSCI score of 0.6</w:t>
      </w:r>
      <w:r w:rsidR="00DA172F">
        <w:rPr>
          <w:rFonts w:cs="Calibri"/>
        </w:rPr>
        <w:t xml:space="preserve">, associated mean weekly maximum stream temperatures should be in the range of </w:t>
      </w:r>
      <w:r w:rsidR="00DA172F" w:rsidRPr="00B00A0D">
        <w:rPr>
          <w:rFonts w:cs="Calibri"/>
        </w:rPr>
        <w:t xml:space="preserve">minimum </w:t>
      </w:r>
      <w:r w:rsidR="006A1487" w:rsidRPr="00B00A0D">
        <w:rPr>
          <w:rFonts w:cs="Calibri"/>
        </w:rPr>
        <w:t>57</w:t>
      </w:r>
      <w:r w:rsidR="00DA172F" w:rsidRPr="00B00A0D">
        <w:rPr>
          <w:rFonts w:ascii="Cambria Math" w:hAnsi="Cambria Math" w:cs="Cambria Math"/>
        </w:rPr>
        <w:t>℉</w:t>
      </w:r>
      <w:r w:rsidR="00DA172F" w:rsidRPr="00B00A0D">
        <w:rPr>
          <w:rFonts w:cs="Calibri"/>
        </w:rPr>
        <w:t xml:space="preserve"> and maximum </w:t>
      </w:r>
      <w:r w:rsidR="000D6BA8" w:rsidRPr="00B00A0D">
        <w:rPr>
          <w:rFonts w:cs="Calibri"/>
        </w:rPr>
        <w:t>93</w:t>
      </w:r>
      <w:r w:rsidR="00DA172F" w:rsidRPr="00B00A0D">
        <w:rPr>
          <w:rFonts w:eastAsia="Yu Mincho" w:cs="Calibri"/>
          <w:color w:val="000000"/>
          <w:kern w:val="24"/>
        </w:rPr>
        <w:t xml:space="preserve"> </w:t>
      </w:r>
      <w:r w:rsidR="00DA172F" w:rsidRPr="00B00A0D">
        <w:rPr>
          <w:rFonts w:ascii="Cambria Math" w:hAnsi="Cambria Math" w:cs="Cambria Math"/>
        </w:rPr>
        <w:t>℉</w:t>
      </w:r>
      <w:r w:rsidR="00DA172F" w:rsidRPr="00B00A0D">
        <w:rPr>
          <w:rFonts w:ascii="Cambria Math" w:hAnsi="Cambria Math" w:cs="Cambria Math"/>
        </w:rPr>
        <w:t>.</w:t>
      </w:r>
    </w:p>
    <w:p w14:paraId="52B66E94" w14:textId="77777777" w:rsidR="00225C18" w:rsidRPr="00354C4C" w:rsidRDefault="00225C18" w:rsidP="00225C18">
      <w:pPr>
        <w:rPr>
          <w:ins w:id="40" w:author="Eric Stein" w:date="2023-05-21T22:55:00Z"/>
          <w:rFonts w:cs="Calibri"/>
        </w:rPr>
      </w:pPr>
    </w:p>
    <w:p w14:paraId="3BBCF750" w14:textId="77777777" w:rsidR="00225C18" w:rsidRDefault="00225C18" w:rsidP="00225C18">
      <w:r w:rsidRPr="00354C4C">
        <w:rPr>
          <w:rFonts w:cs="Calibri"/>
        </w:rPr>
        <w:lastRenderedPageBreak/>
        <w:t>Both CSCI and ASCI are comprised of multiple component metrics that describe the composition</w:t>
      </w:r>
      <w:r w:rsidRPr="00FE6ECA">
        <w:t xml:space="preserve"> of the communities (e.g. taxonomic richness, percent of community intolerant).</w:t>
      </w:r>
      <w:r>
        <w:t xml:space="preserve"> We assessed these component metrics were with the modelled temperature data in addition to the CSCI and ASCI index scores. However, there was not much variation in the separate relationships between maximum weekly temperature and the component metric scores (see appendix, Figures S1 &amp; S2), i.e., individual curves show similar relationships.  Therefore, we elected to focus our analysis on the CSCI and ASCI indices.</w:t>
      </w:r>
    </w:p>
    <w:p w14:paraId="5B687FD8" w14:textId="77777777" w:rsidR="00225C18" w:rsidRDefault="00225C18" w:rsidP="00225C18"/>
    <w:p w14:paraId="52FD5BC2" w14:textId="77777777" w:rsidR="00225C18" w:rsidRDefault="00225C18" w:rsidP="00225C18">
      <w:r w:rsidRPr="0023089A">
        <w:rPr>
          <w:noProof/>
        </w:rPr>
        <w:drawing>
          <wp:inline distT="0" distB="0" distL="0" distR="0" wp14:anchorId="3C9860FF" wp14:editId="3CCDF113">
            <wp:extent cx="5875655" cy="3132455"/>
            <wp:effectExtent l="0" t="0" r="0" b="0"/>
            <wp:docPr id="7" name="Picture 1085124084" descr="A picture containing text, screenshot, diagram,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5124084" descr="A picture containing text, screenshot, diagram, line&#10;&#10;Description automatically generated"/>
                    <pic:cNvPicPr>
                      <a:picLocks/>
                    </pic:cNvPicPr>
                  </pic:nvPicPr>
                  <pic:blipFill>
                    <a:blip r:embed="rId21">
                      <a:extLst>
                        <a:ext uri="{28A0092B-C50C-407E-A947-70E740481C1C}">
                          <a14:useLocalDpi xmlns:a14="http://schemas.microsoft.com/office/drawing/2010/main" val="0"/>
                        </a:ext>
                      </a:extLst>
                    </a:blip>
                    <a:srcRect l="2292" t="21242" r="30278" b="15028"/>
                    <a:stretch>
                      <a:fillRect/>
                    </a:stretch>
                  </pic:blipFill>
                  <pic:spPr bwMode="auto">
                    <a:xfrm>
                      <a:off x="0" y="0"/>
                      <a:ext cx="5875655" cy="3132455"/>
                    </a:xfrm>
                    <a:prstGeom prst="rect">
                      <a:avLst/>
                    </a:prstGeom>
                    <a:noFill/>
                    <a:ln>
                      <a:noFill/>
                    </a:ln>
                  </pic:spPr>
                </pic:pic>
              </a:graphicData>
            </a:graphic>
          </wp:inline>
        </w:drawing>
      </w:r>
    </w:p>
    <w:p w14:paraId="5CB5F698" w14:textId="209FC4E4" w:rsidR="00225C18" w:rsidRDefault="00225C18" w:rsidP="00225C18">
      <w:pPr>
        <w:pStyle w:val="Caption"/>
      </w:pPr>
      <w:bookmarkStart w:id="41" w:name="_Ref132635238"/>
      <w:r w:rsidRPr="00181933">
        <w:t xml:space="preserve">Figure </w:t>
      </w:r>
      <w:r w:rsidR="00000000">
        <w:fldChar w:fldCharType="begin"/>
      </w:r>
      <w:r w:rsidR="00000000">
        <w:instrText xml:space="preserve"> SEQ Figure \* ARABIC </w:instrText>
      </w:r>
      <w:r w:rsidR="00000000">
        <w:fldChar w:fldCharType="separate"/>
      </w:r>
      <w:r w:rsidR="003C66A8">
        <w:rPr>
          <w:noProof/>
        </w:rPr>
        <w:t>6</w:t>
      </w:r>
      <w:r w:rsidR="00000000">
        <w:rPr>
          <w:noProof/>
        </w:rPr>
        <w:fldChar w:fldCharType="end"/>
      </w:r>
      <w:bookmarkEnd w:id="41"/>
      <w:r w:rsidRPr="00181933">
        <w:t>: Example quadratic linear model of Max weekly temp and CSCI score. Red dashed line represents the modified threshold (0.6), blue dashed line represents the standard threshold (0.79). Vertical grey dashed line represents the temperature objective (80</w:t>
      </w:r>
      <w:r w:rsidRPr="00181933">
        <w:rPr>
          <w:rFonts w:ascii="Cambria Math" w:hAnsi="Cambria Math" w:cs="Cambria Math"/>
        </w:rPr>
        <w:t>℉</w:t>
      </w:r>
      <w:r w:rsidRPr="00181933">
        <w:t>)</w:t>
      </w:r>
    </w:p>
    <w:p w14:paraId="4BC20C3F" w14:textId="77777777" w:rsidR="00225C18" w:rsidRDefault="00225C18" w:rsidP="00225C18">
      <w:pPr>
        <w:pStyle w:val="Heading4"/>
      </w:pPr>
      <w:r>
        <w:t>Exploratory analysis: Probability Analysis</w:t>
      </w:r>
    </w:p>
    <w:p w14:paraId="6E5C9D5B" w14:textId="77777777" w:rsidR="00225C18" w:rsidRDefault="00225C18" w:rsidP="00225C18"/>
    <w:p w14:paraId="720DAF68" w14:textId="52C34FD9" w:rsidR="00225C18" w:rsidRDefault="00225C18" w:rsidP="00225C18">
      <w:r>
        <w:t xml:space="preserve">We estimated the likelihood of achieving a “healthy” biological condition by applying maximum weekly temperature to both CSCI and ASCI. Considering that stream temperatures in SGR run high, as well as the focus of our study being to assess stream temperature limits that constitute maximum temperatures, we focused the probability analysis solely on maximum weekly temperature due to its relevancy to the revised temperature objective. We transformed the index scores into a binary good or poor score (1,0) using the standard and modified thresholds for each index: CSCI (standard: 0.79, modified: 0.6), ASCI (standard: 0.86, modified: 0.75) </w:t>
      </w:r>
      <w:r w:rsidRPr="00481965">
        <w:rPr>
          <w:noProof/>
        </w:rPr>
        <w:t>(Mazor et al. 2016; Theroux et al. 2020)</w:t>
      </w:r>
      <w:r>
        <w:t>. Using the binary variable, we applied logistic regression to both indices and temperature metrics, and maximum weekly temperature, separately (</w:t>
      </w:r>
      <w:r>
        <w:fldChar w:fldCharType="begin"/>
      </w:r>
      <w:r>
        <w:instrText xml:space="preserve"> REF _Ref132895779 \h </w:instrText>
      </w:r>
      <w:r>
        <w:fldChar w:fldCharType="separate"/>
      </w:r>
      <w:r w:rsidR="003C66A8">
        <w:t xml:space="preserve">Figure </w:t>
      </w:r>
      <w:r w:rsidR="003C66A8">
        <w:rPr>
          <w:noProof/>
        </w:rPr>
        <w:t>7</w:t>
      </w:r>
      <w:r>
        <w:fldChar w:fldCharType="end"/>
      </w:r>
      <w:r>
        <w:t xml:space="preserve">). However, this approach could not be performed on the component metrics as there is no defined, standard thresholds available. The logistic regression approach closely follows the method previously applied to develop flow-ecology curves, outlined in </w:t>
      </w:r>
      <w:r>
        <w:rPr>
          <w:noProof/>
        </w:rPr>
        <w:t xml:space="preserve">Irving et al., </w:t>
      </w:r>
      <w:r w:rsidRPr="00F65E92">
        <w:rPr>
          <w:noProof/>
        </w:rPr>
        <w:t>(2022)</w:t>
      </w:r>
      <w:r>
        <w:t xml:space="preserve"> and is beneficial as it allows flexibility in management decision making, where a </w:t>
      </w:r>
      <w:r>
        <w:lastRenderedPageBreak/>
        <w:t xml:space="preserve">level of probability, and subsequent temperature range, can be chosen depending on the management circumstances and a desired level of certainty in supporting healthy biological conditions. </w:t>
      </w:r>
    </w:p>
    <w:p w14:paraId="120F12A8" w14:textId="77777777" w:rsidR="00225C18" w:rsidRDefault="00225C18" w:rsidP="00225C18"/>
    <w:p w14:paraId="674B83D5" w14:textId="77777777" w:rsidR="00225C18" w:rsidRDefault="00225C18" w:rsidP="00225C18">
      <w:pPr>
        <w:rPr>
          <w:noProof/>
        </w:rPr>
      </w:pPr>
      <w:r w:rsidRPr="00271D90">
        <w:rPr>
          <w:noProof/>
        </w:rPr>
        <w:drawing>
          <wp:inline distT="0" distB="0" distL="0" distR="0" wp14:anchorId="43A648F5" wp14:editId="5D49BDC9">
            <wp:extent cx="6118860" cy="3385185"/>
            <wp:effectExtent l="0" t="0" r="0" b="0"/>
            <wp:docPr id="8" name="Picture 1672538255" descr="A picture containing text, screenshot, plot,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2538255" descr="A picture containing text, screenshot, plot, line&#10;&#10;Description automatically generated"/>
                    <pic:cNvPicPr>
                      <a:picLocks/>
                    </pic:cNvPicPr>
                  </pic:nvPicPr>
                  <pic:blipFill>
                    <a:blip r:embed="rId22">
                      <a:extLst>
                        <a:ext uri="{28A0092B-C50C-407E-A947-70E740481C1C}">
                          <a14:useLocalDpi xmlns:a14="http://schemas.microsoft.com/office/drawing/2010/main" val="0"/>
                        </a:ext>
                      </a:extLst>
                    </a:blip>
                    <a:srcRect l="11295" t="6982" r="6693" b="12428"/>
                    <a:stretch>
                      <a:fillRect/>
                    </a:stretch>
                  </pic:blipFill>
                  <pic:spPr bwMode="auto">
                    <a:xfrm>
                      <a:off x="0" y="0"/>
                      <a:ext cx="6118860" cy="3385185"/>
                    </a:xfrm>
                    <a:prstGeom prst="rect">
                      <a:avLst/>
                    </a:prstGeom>
                    <a:noFill/>
                    <a:ln>
                      <a:noFill/>
                    </a:ln>
                  </pic:spPr>
                </pic:pic>
              </a:graphicData>
            </a:graphic>
          </wp:inline>
        </w:drawing>
      </w:r>
      <w:r w:rsidRPr="00444473">
        <w:rPr>
          <w:noProof/>
        </w:rPr>
        <w:t xml:space="preserve"> </w:t>
      </w:r>
    </w:p>
    <w:p w14:paraId="570D632F" w14:textId="4405EB4B" w:rsidR="00225C18" w:rsidRDefault="00225C18" w:rsidP="00225C18">
      <w:pPr>
        <w:pStyle w:val="Caption"/>
      </w:pPr>
      <w:bookmarkStart w:id="42" w:name="_Ref132895779"/>
      <w:r>
        <w:t xml:space="preserve">Figure </w:t>
      </w:r>
      <w:r w:rsidR="00000000">
        <w:fldChar w:fldCharType="begin"/>
      </w:r>
      <w:r w:rsidR="00000000">
        <w:instrText xml:space="preserve"> SEQ Figure \* ARABIC </w:instrText>
      </w:r>
      <w:r w:rsidR="00000000">
        <w:fldChar w:fldCharType="separate"/>
      </w:r>
      <w:r w:rsidR="003C66A8">
        <w:rPr>
          <w:noProof/>
        </w:rPr>
        <w:t>7</w:t>
      </w:r>
      <w:r w:rsidR="00000000">
        <w:rPr>
          <w:noProof/>
        </w:rPr>
        <w:fldChar w:fldCharType="end"/>
      </w:r>
      <w:bookmarkEnd w:id="42"/>
      <w:r>
        <w:t xml:space="preserve">: Probability of achieving good; a) CSCI and b) ASCI score with maximum weekly temperature using logistic regression. Each curve is derived from either the standard threshold (CSCI = 0.79, ASCI = 0.86, blue) or the modified threshold (CSCI = 0.6, ASCI = 0.75, red). Dotted blue vertical line </w:t>
      </w:r>
      <w:r w:rsidRPr="00354C4C">
        <w:rPr>
          <w:rFonts w:cs="Calibri"/>
        </w:rPr>
        <w:t xml:space="preserve">indicates the </w:t>
      </w:r>
      <w:proofErr w:type="gramStart"/>
      <w:r w:rsidRPr="00354C4C">
        <w:rPr>
          <w:rFonts w:cs="Calibri"/>
        </w:rPr>
        <w:t>80</w:t>
      </w:r>
      <w:r w:rsidRPr="005A559A">
        <w:rPr>
          <w:rFonts w:ascii="Cambria Math" w:hAnsi="Cambria Math" w:cs="Cambria Math"/>
        </w:rPr>
        <w:t>℉</w:t>
      </w:r>
      <w:r w:rsidRPr="00354C4C">
        <w:rPr>
          <w:rFonts w:cs="Calibri"/>
        </w:rPr>
        <w:t xml:space="preserve"> temperature</w:t>
      </w:r>
      <w:proofErr w:type="gramEnd"/>
      <w:r w:rsidRPr="00354C4C">
        <w:rPr>
          <w:rFonts w:cs="Calibri"/>
        </w:rPr>
        <w:t xml:space="preserve"> limit. </w:t>
      </w:r>
    </w:p>
    <w:p w14:paraId="37A2F5FD" w14:textId="77777777" w:rsidR="00225C18" w:rsidRDefault="00225C18" w:rsidP="00225C18">
      <w:pPr>
        <w:pStyle w:val="Heading4"/>
      </w:pPr>
      <w:r>
        <w:t>Exploratory analysis: Functional traits-based approach</w:t>
      </w:r>
    </w:p>
    <w:p w14:paraId="01C3C4AE" w14:textId="77777777" w:rsidR="00225C18" w:rsidRDefault="00225C18" w:rsidP="00225C18"/>
    <w:p w14:paraId="4E5CEB8D" w14:textId="77777777" w:rsidR="00225C18" w:rsidRDefault="00225C18" w:rsidP="00225C18">
      <w:r w:rsidRPr="00801D03">
        <w:t>Functional traits analysis</w:t>
      </w:r>
      <w:r>
        <w:t xml:space="preserve"> reflects ecological processes and species roles within the community; therefore, it</w:t>
      </w:r>
      <w:r w:rsidRPr="00801D03">
        <w:t xml:space="preserve"> is a valuable method to relate stream temperature to the diverse life history needs of the benthic community</w:t>
      </w:r>
      <w:r>
        <w:t xml:space="preserve">. By applying traits, we can gain further insights into the consequences of altered temperature, than from biotic indices alone. </w:t>
      </w:r>
      <w:r w:rsidRPr="00801D03">
        <w:t xml:space="preserve">From </w:t>
      </w:r>
      <w:r w:rsidRPr="0053266A">
        <w:t>the literature review</w:t>
      </w:r>
      <w:r w:rsidRPr="00801D03">
        <w:t xml:space="preserve"> </w:t>
      </w:r>
      <w:r>
        <w:t xml:space="preserve">we know that </w:t>
      </w:r>
      <w:r w:rsidRPr="00801D03">
        <w:t>life history traits</w:t>
      </w:r>
      <w:r>
        <w:t xml:space="preserve"> describing reproductive capabilities,</w:t>
      </w:r>
      <w:r w:rsidRPr="00801D03">
        <w:t xml:space="preserve"> such as voltinism and fecundity</w:t>
      </w:r>
      <w:r>
        <w:t xml:space="preserve"> as well as habitat preference traits such as thermophily are useful indicators of thermal stress. Therefore, we collated trait data from EPA online trait database</w:t>
      </w:r>
      <w:r>
        <w:rPr>
          <w:rStyle w:val="FootnoteReference"/>
        </w:rPr>
        <w:footnoteReference w:id="4"/>
      </w:r>
      <w:r>
        <w:t xml:space="preserve">,  including categorical traits; Fecundity, </w:t>
      </w:r>
      <w:proofErr w:type="spellStart"/>
      <w:r>
        <w:t>Rheophily</w:t>
      </w:r>
      <w:proofErr w:type="spellEnd"/>
      <w:r>
        <w:t xml:space="preserve">, Swimming ability, Voltinism, Thermal Indicator, Life span, Observed maximum lethal temperature, Diapause, Development speed, Maximal body size, and continuous traits; Thermal tolerance value, Thermal optima value and Body length. However, due to many data gaps we based our analysis on the few traits with sufficient data availability; Thermal tolerance value, voltinism and thermal indicator. </w:t>
      </w:r>
    </w:p>
    <w:p w14:paraId="5DC55DBC" w14:textId="77777777" w:rsidR="00225C18" w:rsidRDefault="00225C18" w:rsidP="00225C18"/>
    <w:p w14:paraId="77A9DA26" w14:textId="154D9091" w:rsidR="00225C18" w:rsidRDefault="00225C18" w:rsidP="00225C18">
      <w:r>
        <w:lastRenderedPageBreak/>
        <w:t xml:space="preserve">Using thermal tolerance of BMI, we developed a thermal trait index based </w:t>
      </w:r>
      <w:commentRangeStart w:id="43"/>
      <w:r>
        <w:t>on observed and expected</w:t>
      </w:r>
      <w:r w:rsidR="00F96E5A">
        <w:t xml:space="preserve"> (o/e)</w:t>
      </w:r>
      <w:r>
        <w:t xml:space="preserve"> thermal </w:t>
      </w:r>
      <w:r w:rsidR="00F772C1">
        <w:t>tolerance</w:t>
      </w:r>
      <w:r>
        <w:t xml:space="preserve"> </w:t>
      </w:r>
      <w:commentRangeEnd w:id="43"/>
      <w:r w:rsidR="00974682">
        <w:rPr>
          <w:rStyle w:val="CommentReference"/>
        </w:rPr>
        <w:commentReference w:id="43"/>
      </w:r>
      <w:r>
        <w:t xml:space="preserve">of BMI species in each bioassessment site. Expected BMI species were estimated based on the probability of a species, i.e., capture probability, being present under reference conditions </w:t>
      </w:r>
      <w:r w:rsidRPr="00CF15CB">
        <w:rPr>
          <w:noProof/>
        </w:rPr>
        <w:t>(Mazor et al. 2016)</w:t>
      </w:r>
      <w:r>
        <w:t xml:space="preserve">. </w:t>
      </w:r>
      <w:r w:rsidR="004F11FA" w:rsidRPr="004F11FA">
        <w:t>The mean thermal tolerance for both observed and expected species was computed, with weights assigned based on capture probability</w:t>
      </w:r>
      <w:r w:rsidR="004F11FA">
        <w:t>.</w:t>
      </w:r>
      <w:r w:rsidR="006B4071">
        <w:t xml:space="preserve"> </w:t>
      </w:r>
      <w:r w:rsidR="004F11FA" w:rsidRPr="004F11FA">
        <w:t xml:space="preserve">The thermal tolerance </w:t>
      </w:r>
      <w:r w:rsidR="000066CD">
        <w:t>index</w:t>
      </w:r>
      <w:r w:rsidR="004F11FA" w:rsidRPr="004F11FA">
        <w:t xml:space="preserve"> (o/e) for each bioassessment site was then determined by dividing the weighted thermal tolerance of observed species by the weighted thermal tolerance of species </w:t>
      </w:r>
      <w:r w:rsidR="004F11FA">
        <w:t>expected</w:t>
      </w:r>
      <w:r w:rsidR="004F11FA" w:rsidRPr="004F11FA">
        <w:t xml:space="preserve"> at that specific </w:t>
      </w:r>
      <w:proofErr w:type="spellStart"/>
      <w:proofErr w:type="gramStart"/>
      <w:r w:rsidR="004F11FA" w:rsidRPr="004F11FA">
        <w:t>site.</w:t>
      </w:r>
      <w:r>
        <w:t>Unfortunately</w:t>
      </w:r>
      <w:proofErr w:type="spellEnd"/>
      <w:proofErr w:type="gramEnd"/>
      <w:r>
        <w:t xml:space="preserve">, capture probability could not </w:t>
      </w:r>
      <w:r w:rsidR="000066CD">
        <w:t xml:space="preserve"> </w:t>
      </w:r>
      <w:r>
        <w:t xml:space="preserve">be estimated for algal species </w:t>
      </w:r>
      <w:r w:rsidRPr="00481965">
        <w:rPr>
          <w:noProof/>
        </w:rPr>
        <w:t>(Theroux et al. 2020)</w:t>
      </w:r>
      <w:r>
        <w:t xml:space="preserve"> successfully, therefore we were only able to complete this analysis for BMI.  </w:t>
      </w:r>
    </w:p>
    <w:p w14:paraId="4A22D060" w14:textId="77777777" w:rsidR="00225C18" w:rsidRDefault="00225C18" w:rsidP="00225C18"/>
    <w:p w14:paraId="34A0D45C" w14:textId="46971B08" w:rsidR="00225C18" w:rsidRDefault="00225C18" w:rsidP="00225C18">
      <w:r>
        <w:t xml:space="preserve">Next, weekly maximum temperature was regressed against the thermal index according to </w:t>
      </w:r>
      <w:r w:rsidR="00A739A1">
        <w:t xml:space="preserve">taxon </w:t>
      </w:r>
      <w:r>
        <w:t>trait category, i.e., voltinism; 1 generation per year, &lt;1 generation per year, &gt;1 generation per year and thermal indicator; cold, warm. The preliminary results show that the community responds differently to stream temperature depending on their traits (</w:t>
      </w:r>
      <w:r>
        <w:fldChar w:fldCharType="begin"/>
      </w:r>
      <w:r>
        <w:instrText xml:space="preserve"> REF _Ref135147160 \h </w:instrText>
      </w:r>
      <w:r>
        <w:fldChar w:fldCharType="separate"/>
      </w:r>
      <w:r w:rsidR="003C66A8">
        <w:t xml:space="preserve">Figure </w:t>
      </w:r>
      <w:r w:rsidR="003C66A8">
        <w:rPr>
          <w:noProof/>
        </w:rPr>
        <w:t>8</w:t>
      </w:r>
      <w:r>
        <w:fldChar w:fldCharType="end"/>
      </w:r>
      <w:r>
        <w:t xml:space="preserve">). For example, BMI species that reproduce just once, or fewer, each year show a strong positive relationship with maximum weekly temperature, whereas species that reproduce more than once a year do not respond strongly and show a slight negative trend with temperature. In addition, warm and cold indicator species show a contrasting trend with increasing temperature. However, due to limitations in the trait data, these relationships are based on a small subset of the community (23-38% of species had available trait data), therefore it was not possible to produce a representative outcome. Nonetheless, with improved data the trait-based approach could be a valuable method for evaluating temperature limits, especially with regards to seasonality and its link to species life history </w:t>
      </w:r>
      <w:r w:rsidRPr="00BD40D2">
        <w:rPr>
          <w:noProof/>
        </w:rPr>
        <w:t>(Varpe 2017)</w:t>
      </w:r>
      <w:r>
        <w:t>.</w:t>
      </w:r>
    </w:p>
    <w:p w14:paraId="18FF8CF7" w14:textId="77777777" w:rsidR="00225C18" w:rsidRDefault="00225C18" w:rsidP="00225C18"/>
    <w:p w14:paraId="1ECF9468" w14:textId="77777777" w:rsidR="00225C18" w:rsidRDefault="00225C18" w:rsidP="00225C18">
      <w:r w:rsidRPr="00262185">
        <w:rPr>
          <w:noProof/>
        </w:rPr>
        <w:lastRenderedPageBreak/>
        <w:drawing>
          <wp:inline distT="0" distB="0" distL="0" distR="0" wp14:anchorId="7102BF9A" wp14:editId="7C1C3E26">
            <wp:extent cx="5651770" cy="4280171"/>
            <wp:effectExtent l="0" t="0" r="0" b="0"/>
            <wp:docPr id="9" name="Picture 398232884" descr="A picture containing text, diagram, plot,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8232884" descr="A picture containing text, diagram, plot, line&#10;&#10;Description automatically generated"/>
                    <pic:cNvPicPr>
                      <a:picLocks/>
                    </pic:cNvPicPr>
                  </pic:nvPicPr>
                  <pic:blipFill>
                    <a:blip r:embed="rId23">
                      <a:extLst>
                        <a:ext uri="{28A0092B-C50C-407E-A947-70E740481C1C}">
                          <a14:useLocalDpi xmlns:a14="http://schemas.microsoft.com/office/drawing/2010/main" val="0"/>
                        </a:ext>
                      </a:extLst>
                    </a:blip>
                    <a:srcRect l="1675" t="10831" r="31607"/>
                    <a:stretch>
                      <a:fillRect/>
                    </a:stretch>
                  </pic:blipFill>
                  <pic:spPr bwMode="auto">
                    <a:xfrm>
                      <a:off x="0" y="0"/>
                      <a:ext cx="5668248" cy="4292650"/>
                    </a:xfrm>
                    <a:prstGeom prst="rect">
                      <a:avLst/>
                    </a:prstGeom>
                    <a:noFill/>
                    <a:ln>
                      <a:noFill/>
                    </a:ln>
                  </pic:spPr>
                </pic:pic>
              </a:graphicData>
            </a:graphic>
          </wp:inline>
        </w:drawing>
      </w:r>
    </w:p>
    <w:p w14:paraId="1C7D27DC" w14:textId="36E59C81" w:rsidR="00225C18" w:rsidRDefault="00225C18" w:rsidP="00225C18">
      <w:pPr>
        <w:pStyle w:val="Caption"/>
      </w:pPr>
      <w:bookmarkStart w:id="44" w:name="_Ref135147160"/>
      <w:r>
        <w:t xml:space="preserve">Figure </w:t>
      </w:r>
      <w:r w:rsidR="00000000">
        <w:fldChar w:fldCharType="begin"/>
      </w:r>
      <w:r w:rsidR="00000000">
        <w:instrText xml:space="preserve"> SEQ Figure \* ARABIC </w:instrText>
      </w:r>
      <w:r w:rsidR="00000000">
        <w:fldChar w:fldCharType="separate"/>
      </w:r>
      <w:r w:rsidR="003C66A8">
        <w:rPr>
          <w:noProof/>
        </w:rPr>
        <w:t>8</w:t>
      </w:r>
      <w:r w:rsidR="00000000">
        <w:rPr>
          <w:noProof/>
        </w:rPr>
        <w:fldChar w:fldCharType="end"/>
      </w:r>
      <w:bookmarkEnd w:id="44"/>
      <w:r>
        <w:t xml:space="preserve">: Trait-based approach relating thermal tolerance index to maximum weekly temperature according to thermal indicator and voltinism traits </w:t>
      </w:r>
    </w:p>
    <w:p w14:paraId="086EE0BE" w14:textId="77777777" w:rsidR="00225C18" w:rsidRDefault="00225C18" w:rsidP="00225C18">
      <w:pPr>
        <w:pStyle w:val="Heading3"/>
      </w:pPr>
      <w:r>
        <w:t>Develop response models.</w:t>
      </w:r>
    </w:p>
    <w:p w14:paraId="20B086E2" w14:textId="77777777" w:rsidR="00225C18" w:rsidRPr="00354C4C" w:rsidRDefault="00225C18" w:rsidP="00225C18">
      <w:pPr>
        <w:rPr>
          <w:rFonts w:cs="Calibri"/>
        </w:rPr>
      </w:pPr>
    </w:p>
    <w:p w14:paraId="2F3345DF" w14:textId="195853A0" w:rsidR="00225C18" w:rsidRPr="00354C4C" w:rsidRDefault="00225C18" w:rsidP="00225C18">
      <w:pPr>
        <w:rPr>
          <w:rFonts w:cs="Calibri"/>
        </w:rPr>
      </w:pPr>
      <w:r w:rsidRPr="00354C4C">
        <w:rPr>
          <w:rFonts w:cs="Calibri"/>
        </w:rPr>
        <w:t xml:space="preserve">The literature review and exploratory analysis determined CSCI &amp; ASCI indices as the most appropriate biological indicators, with maximum weekly temperature as the most useful temperature metric for the regional relationship curves. Through these curves, </w:t>
      </w:r>
      <w:r w:rsidRPr="00354C4C">
        <w:rPr>
          <w:rFonts w:cs="Calibri"/>
          <w:color w:val="000000"/>
        </w:rPr>
        <w:t xml:space="preserve">we found that, healthy biological condition (of both CSCI and ASCI) can be supported with maximum weekly temperatures of 82 </w:t>
      </w:r>
      <w:r>
        <w:rPr>
          <w:rFonts w:ascii="Symbol" w:eastAsia="Symbol" w:hAnsi="Symbol" w:cs="Symbol"/>
        </w:rPr>
        <w:t>°</w:t>
      </w:r>
      <w:r>
        <w:t>F</w:t>
      </w:r>
      <w:r w:rsidRPr="00354C4C">
        <w:rPr>
          <w:rFonts w:cs="Calibri"/>
          <w:color w:val="000000"/>
        </w:rPr>
        <w:t xml:space="preserve"> using standard thresholds and 89 </w:t>
      </w:r>
      <w:r>
        <w:rPr>
          <w:rFonts w:ascii="Symbol" w:eastAsia="Symbol" w:hAnsi="Symbol" w:cs="Symbol"/>
        </w:rPr>
        <w:t>°</w:t>
      </w:r>
      <w:r>
        <w:t>F</w:t>
      </w:r>
      <w:r w:rsidRPr="00354C4C">
        <w:rPr>
          <w:rFonts w:cs="Calibri"/>
          <w:color w:val="000000"/>
        </w:rPr>
        <w:t xml:space="preserve"> using the thresholds for modified systems </w:t>
      </w:r>
      <w:r w:rsidRPr="00354C4C">
        <w:rPr>
          <w:rFonts w:cs="Calibri"/>
        </w:rPr>
        <w:t xml:space="preserve">(see </w:t>
      </w:r>
      <w:r w:rsidRPr="00354C4C">
        <w:rPr>
          <w:rFonts w:cs="Calibri"/>
        </w:rPr>
        <w:fldChar w:fldCharType="begin"/>
      </w:r>
      <w:r w:rsidRPr="00354C4C">
        <w:rPr>
          <w:rFonts w:cs="Calibri"/>
        </w:rPr>
        <w:instrText xml:space="preserve"> REF _Ref132635238 \h  \* MERGEFORMAT </w:instrText>
      </w:r>
      <w:r w:rsidRPr="00354C4C">
        <w:rPr>
          <w:rFonts w:cs="Calibri"/>
        </w:rPr>
      </w:r>
      <w:r w:rsidRPr="00354C4C">
        <w:rPr>
          <w:rFonts w:cs="Calibri"/>
        </w:rPr>
        <w:fldChar w:fldCharType="separate"/>
      </w:r>
      <w:r w:rsidR="003C66A8" w:rsidRPr="003C66A8">
        <w:rPr>
          <w:rFonts w:cs="Calibri"/>
        </w:rPr>
        <w:t xml:space="preserve">Figure </w:t>
      </w:r>
      <w:r w:rsidR="003C66A8" w:rsidRPr="003C66A8">
        <w:rPr>
          <w:rFonts w:cs="Calibri"/>
          <w:noProof/>
        </w:rPr>
        <w:t>6</w:t>
      </w:r>
      <w:r w:rsidRPr="00354C4C">
        <w:rPr>
          <w:rFonts w:cs="Calibri"/>
        </w:rPr>
        <w:fldChar w:fldCharType="end"/>
      </w:r>
      <w:r w:rsidRPr="00354C4C">
        <w:rPr>
          <w:rFonts w:cs="Calibri"/>
        </w:rPr>
        <w:t xml:space="preserve">, values for CSCI &amp; ASCI in </w:t>
      </w:r>
      <w:r w:rsidRPr="00354C4C">
        <w:rPr>
          <w:rFonts w:cs="Calibri"/>
        </w:rPr>
        <w:fldChar w:fldCharType="begin"/>
      </w:r>
      <w:r w:rsidRPr="00354C4C">
        <w:rPr>
          <w:rFonts w:cs="Calibri"/>
        </w:rPr>
        <w:instrText xml:space="preserve"> REF _Ref132899133 \h  \* MERGEFORMAT </w:instrText>
      </w:r>
      <w:r w:rsidRPr="00354C4C">
        <w:rPr>
          <w:rFonts w:cs="Calibri"/>
        </w:rPr>
      </w:r>
      <w:r w:rsidRPr="00354C4C">
        <w:rPr>
          <w:rFonts w:cs="Calibri"/>
        </w:rPr>
        <w:fldChar w:fldCharType="separate"/>
      </w:r>
      <w:r w:rsidR="003C66A8" w:rsidRPr="003C66A8">
        <w:rPr>
          <w:rFonts w:cs="Calibri"/>
        </w:rPr>
        <w:t xml:space="preserve">Table </w:t>
      </w:r>
      <w:r w:rsidR="003C66A8" w:rsidRPr="003C66A8">
        <w:rPr>
          <w:rFonts w:cs="Calibri"/>
          <w:noProof/>
        </w:rPr>
        <w:t>4</w:t>
      </w:r>
      <w:r w:rsidRPr="00354C4C">
        <w:rPr>
          <w:rFonts w:cs="Calibri"/>
        </w:rPr>
        <w:fldChar w:fldCharType="end"/>
      </w:r>
      <w:r w:rsidRPr="00354C4C">
        <w:rPr>
          <w:rFonts w:cs="Calibri"/>
        </w:rPr>
        <w:t xml:space="preserve">). </w:t>
      </w:r>
      <w:r w:rsidRPr="00354C4C">
        <w:rPr>
          <w:rFonts w:cs="Calibri"/>
          <w:color w:val="000000"/>
        </w:rPr>
        <w:t xml:space="preserve"> </w:t>
      </w:r>
      <w:r w:rsidR="00F611ED">
        <w:rPr>
          <w:rFonts w:cs="Calibri"/>
          <w:color w:val="000000"/>
        </w:rPr>
        <w:t>These temperatures are based on the ASCI thresholds, chosen as a limiting factor to also support CSCI (maximum weekly temperatures of 87</w:t>
      </w:r>
      <w:r w:rsidR="00F611ED">
        <w:sym w:font="Symbol" w:char="F0B0"/>
      </w:r>
      <w:r w:rsidR="00F611ED">
        <w:t>F</w:t>
      </w:r>
      <w:r w:rsidR="00F611ED">
        <w:rPr>
          <w:rFonts w:cs="Calibri"/>
          <w:color w:val="000000"/>
        </w:rPr>
        <w:t xml:space="preserve"> and 93</w:t>
      </w:r>
      <w:r w:rsidR="00F611ED">
        <w:sym w:font="Symbol" w:char="F0B0"/>
      </w:r>
      <w:r w:rsidR="00F611ED">
        <w:t>F, for standard and modified thresholds respectively).</w:t>
      </w:r>
      <w:r w:rsidR="00F611ED">
        <w:t xml:space="preserve"> As </w:t>
      </w:r>
      <w:r w:rsidRPr="00354C4C">
        <w:rPr>
          <w:rFonts w:cs="Calibri"/>
          <w:color w:val="000000"/>
        </w:rPr>
        <w:t>ASCI tended to be more sensitive to maximum temperature, we determined the ASCI temperature range to be most appropriate (</w:t>
      </w:r>
      <w:r w:rsidRPr="00354C4C">
        <w:rPr>
          <w:rFonts w:cs="Calibri"/>
          <w:color w:val="000000"/>
        </w:rPr>
        <w:fldChar w:fldCharType="begin"/>
      </w:r>
      <w:r w:rsidRPr="00354C4C">
        <w:rPr>
          <w:rFonts w:cs="Calibri"/>
          <w:color w:val="000000"/>
        </w:rPr>
        <w:instrText xml:space="preserve"> REF _Ref132899133 \h </w:instrText>
      </w:r>
      <w:r w:rsidRPr="00354C4C">
        <w:rPr>
          <w:rFonts w:cs="Calibri"/>
          <w:color w:val="000000"/>
        </w:rPr>
      </w:r>
      <w:r w:rsidRPr="00354C4C">
        <w:rPr>
          <w:rFonts w:cs="Calibri"/>
          <w:color w:val="000000"/>
        </w:rPr>
        <w:fldChar w:fldCharType="separate"/>
      </w:r>
      <w:r w:rsidR="003C66A8">
        <w:t xml:space="preserve">Table </w:t>
      </w:r>
      <w:r w:rsidR="003C66A8">
        <w:rPr>
          <w:noProof/>
        </w:rPr>
        <w:t>4</w:t>
      </w:r>
      <w:r w:rsidRPr="00354C4C">
        <w:rPr>
          <w:rFonts w:cs="Calibri"/>
          <w:color w:val="000000"/>
        </w:rPr>
        <w:fldChar w:fldCharType="end"/>
      </w:r>
      <w:r w:rsidRPr="00354C4C">
        <w:rPr>
          <w:rFonts w:cs="Calibri"/>
          <w:color w:val="000000"/>
        </w:rPr>
        <w:t xml:space="preserve">). </w:t>
      </w:r>
      <w:r>
        <w:t xml:space="preserve">These ranges serve as a foundation for the probability analysis that enables guidance in determining most appropriate probability threshold. Importantly, the probability threshold is a management decision, however the temperature limit derived </w:t>
      </w:r>
      <w:r w:rsidR="00876612">
        <w:t>because of</w:t>
      </w:r>
      <w:r>
        <w:t xml:space="preserve"> this decision should ideally lie within these ranges. </w:t>
      </w:r>
    </w:p>
    <w:p w14:paraId="5D0C5793" w14:textId="77777777" w:rsidR="00225C18" w:rsidRDefault="00225C18" w:rsidP="00225C18"/>
    <w:p w14:paraId="3D887AE5" w14:textId="2214344D" w:rsidR="00225C18" w:rsidRDefault="00225C18" w:rsidP="00225C18">
      <w:pPr>
        <w:pStyle w:val="Caption"/>
      </w:pPr>
      <w:bookmarkStart w:id="45" w:name="_Ref132899133"/>
      <w:r>
        <w:t xml:space="preserve">Table </w:t>
      </w:r>
      <w:r w:rsidR="00000000">
        <w:fldChar w:fldCharType="begin"/>
      </w:r>
      <w:r w:rsidR="00000000">
        <w:instrText xml:space="preserve"> SEQ Table \* ARABIC </w:instrText>
      </w:r>
      <w:r w:rsidR="00000000">
        <w:fldChar w:fldCharType="separate"/>
      </w:r>
      <w:r w:rsidR="003C66A8">
        <w:rPr>
          <w:noProof/>
        </w:rPr>
        <w:t>4</w:t>
      </w:r>
      <w:r w:rsidR="00000000">
        <w:rPr>
          <w:noProof/>
        </w:rPr>
        <w:fldChar w:fldCharType="end"/>
      </w:r>
      <w:bookmarkEnd w:id="45"/>
      <w:r>
        <w:t>: Maximum weekly stream temperature range to support “good” CSCI and ASCI for standard and modified thresholds.</w:t>
      </w:r>
    </w:p>
    <w:tbl>
      <w:tblPr>
        <w:tblStyle w:val="PlainTable3"/>
        <w:tblW w:w="0" w:type="auto"/>
        <w:tblLook w:val="04A0" w:firstRow="1" w:lastRow="0" w:firstColumn="1" w:lastColumn="0" w:noHBand="0" w:noVBand="1"/>
      </w:tblPr>
      <w:tblGrid>
        <w:gridCol w:w="1775"/>
        <w:gridCol w:w="1931"/>
        <w:gridCol w:w="1588"/>
        <w:gridCol w:w="2536"/>
      </w:tblGrid>
      <w:tr w:rsidR="00225C18" w:rsidRPr="00354C4C" w14:paraId="28E7CE17" w14:textId="77777777" w:rsidTr="00596A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7DF6A86" w14:textId="77777777" w:rsidR="00225C18" w:rsidRPr="00354C4C" w:rsidRDefault="00225C18" w:rsidP="00974527">
            <w:r w:rsidRPr="00354C4C">
              <w:lastRenderedPageBreak/>
              <w:t>Index</w:t>
            </w:r>
          </w:p>
        </w:tc>
        <w:tc>
          <w:tcPr>
            <w:tcW w:w="1931" w:type="dxa"/>
          </w:tcPr>
          <w:p w14:paraId="11066D86" w14:textId="77777777" w:rsidR="00225C18" w:rsidRPr="00354C4C" w:rsidRDefault="00225C18" w:rsidP="00974527">
            <w:pPr>
              <w:cnfStyle w:val="100000000000" w:firstRow="1" w:lastRow="0" w:firstColumn="0" w:lastColumn="0" w:oddVBand="0" w:evenVBand="0" w:oddHBand="0" w:evenHBand="0" w:firstRowFirstColumn="0" w:firstRowLastColumn="0" w:lastRowFirstColumn="0" w:lastRowLastColumn="0"/>
            </w:pPr>
            <w:r w:rsidRPr="00354C4C">
              <w:t>Threshold Value</w:t>
            </w:r>
          </w:p>
        </w:tc>
        <w:tc>
          <w:tcPr>
            <w:tcW w:w="1588" w:type="dxa"/>
          </w:tcPr>
          <w:p w14:paraId="3EA47529" w14:textId="77777777" w:rsidR="00225C18" w:rsidRPr="00354C4C" w:rsidRDefault="00225C18" w:rsidP="00974527">
            <w:pPr>
              <w:cnfStyle w:val="100000000000" w:firstRow="1" w:lastRow="0" w:firstColumn="0" w:lastColumn="0" w:oddVBand="0" w:evenVBand="0" w:oddHBand="0" w:evenHBand="0" w:firstRowFirstColumn="0" w:firstRowLastColumn="0" w:lastRowFirstColumn="0" w:lastRowLastColumn="0"/>
            </w:pPr>
            <w:r w:rsidRPr="00354C4C">
              <w:t>Threshold Type</w:t>
            </w:r>
          </w:p>
        </w:tc>
        <w:tc>
          <w:tcPr>
            <w:tcW w:w="2536" w:type="dxa"/>
          </w:tcPr>
          <w:p w14:paraId="462F8AAC" w14:textId="77777777" w:rsidR="00225C18" w:rsidRPr="00354C4C" w:rsidRDefault="00225C18" w:rsidP="00974527">
            <w:pPr>
              <w:cnfStyle w:val="100000000000" w:firstRow="1" w:lastRow="0" w:firstColumn="0" w:lastColumn="0" w:oddVBand="0" w:evenVBand="0" w:oddHBand="0" w:evenHBand="0" w:firstRowFirstColumn="0" w:firstRowLastColumn="0" w:lastRowFirstColumn="0" w:lastRowLastColumn="0"/>
            </w:pPr>
            <w:r w:rsidRPr="00354C4C">
              <w:t>Maximum weekly temperature (</w:t>
            </w:r>
            <w:r w:rsidRPr="00354C4C">
              <w:rPr>
                <w:rFonts w:ascii="Symbol" w:eastAsia="Symbol" w:hAnsi="Symbol" w:cs="Symbol"/>
              </w:rPr>
              <w:sym w:font="Symbol" w:char="F0B0"/>
            </w:r>
            <w:r w:rsidRPr="00354C4C">
              <w:t>F)</w:t>
            </w:r>
          </w:p>
        </w:tc>
      </w:tr>
      <w:tr w:rsidR="00225C18" w:rsidRPr="00354C4C" w14:paraId="7CC0D827" w14:textId="77777777" w:rsidTr="0059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FDA0785" w14:textId="77777777" w:rsidR="00225C18" w:rsidRPr="00354C4C" w:rsidRDefault="00225C18" w:rsidP="00974527">
            <w:r w:rsidRPr="00354C4C">
              <w:t>CSCI</w:t>
            </w:r>
          </w:p>
        </w:tc>
        <w:tc>
          <w:tcPr>
            <w:tcW w:w="1931" w:type="dxa"/>
          </w:tcPr>
          <w:p w14:paraId="4A5F57E0" w14:textId="77777777" w:rsidR="00225C18" w:rsidRPr="00354C4C" w:rsidRDefault="00225C18" w:rsidP="00974527">
            <w:pPr>
              <w:cnfStyle w:val="000000100000" w:firstRow="0" w:lastRow="0" w:firstColumn="0" w:lastColumn="0" w:oddVBand="0" w:evenVBand="0" w:oddHBand="1" w:evenHBand="0" w:firstRowFirstColumn="0" w:firstRowLastColumn="0" w:lastRowFirstColumn="0" w:lastRowLastColumn="0"/>
            </w:pPr>
            <w:r w:rsidRPr="00354C4C">
              <w:t>0.79</w:t>
            </w:r>
          </w:p>
        </w:tc>
        <w:tc>
          <w:tcPr>
            <w:tcW w:w="1588" w:type="dxa"/>
          </w:tcPr>
          <w:p w14:paraId="46BB0F0E" w14:textId="77777777" w:rsidR="00225C18" w:rsidRPr="00354C4C" w:rsidRDefault="00225C18" w:rsidP="00974527">
            <w:pPr>
              <w:cnfStyle w:val="000000100000" w:firstRow="0" w:lastRow="0" w:firstColumn="0" w:lastColumn="0" w:oddVBand="0" w:evenVBand="0" w:oddHBand="1" w:evenHBand="0" w:firstRowFirstColumn="0" w:firstRowLastColumn="0" w:lastRowFirstColumn="0" w:lastRowLastColumn="0"/>
            </w:pPr>
            <w:r w:rsidRPr="00354C4C">
              <w:t>Standard</w:t>
            </w:r>
          </w:p>
        </w:tc>
        <w:tc>
          <w:tcPr>
            <w:tcW w:w="2536" w:type="dxa"/>
          </w:tcPr>
          <w:p w14:paraId="113D6E65" w14:textId="77777777" w:rsidR="00225C18" w:rsidRPr="00354C4C" w:rsidRDefault="00225C18" w:rsidP="00974527">
            <w:pPr>
              <w:jc w:val="right"/>
              <w:cnfStyle w:val="000000100000" w:firstRow="0" w:lastRow="0" w:firstColumn="0" w:lastColumn="0" w:oddVBand="0" w:evenVBand="0" w:oddHBand="1" w:evenHBand="0" w:firstRowFirstColumn="0" w:firstRowLastColumn="0" w:lastRowFirstColumn="0" w:lastRowLastColumn="0"/>
            </w:pPr>
            <w:r w:rsidRPr="00354C4C">
              <w:t>87</w:t>
            </w:r>
          </w:p>
        </w:tc>
      </w:tr>
      <w:tr w:rsidR="00225C18" w:rsidRPr="00354C4C" w14:paraId="6884FE3F" w14:textId="77777777" w:rsidTr="00596A5E">
        <w:tc>
          <w:tcPr>
            <w:cnfStyle w:val="001000000000" w:firstRow="0" w:lastRow="0" w:firstColumn="1" w:lastColumn="0" w:oddVBand="0" w:evenVBand="0" w:oddHBand="0" w:evenHBand="0" w:firstRowFirstColumn="0" w:firstRowLastColumn="0" w:lastRowFirstColumn="0" w:lastRowLastColumn="0"/>
            <w:tcW w:w="1775" w:type="dxa"/>
          </w:tcPr>
          <w:p w14:paraId="0D314A9B" w14:textId="77777777" w:rsidR="00225C18" w:rsidRPr="00354C4C" w:rsidRDefault="00225C18" w:rsidP="00974527">
            <w:r w:rsidRPr="00354C4C">
              <w:t>CSCI</w:t>
            </w:r>
          </w:p>
        </w:tc>
        <w:tc>
          <w:tcPr>
            <w:tcW w:w="1931" w:type="dxa"/>
          </w:tcPr>
          <w:p w14:paraId="3707C84B" w14:textId="77777777" w:rsidR="00225C18" w:rsidRPr="00354C4C" w:rsidRDefault="00225C18" w:rsidP="00974527">
            <w:pPr>
              <w:cnfStyle w:val="000000000000" w:firstRow="0" w:lastRow="0" w:firstColumn="0" w:lastColumn="0" w:oddVBand="0" w:evenVBand="0" w:oddHBand="0" w:evenHBand="0" w:firstRowFirstColumn="0" w:firstRowLastColumn="0" w:lastRowFirstColumn="0" w:lastRowLastColumn="0"/>
            </w:pPr>
            <w:r w:rsidRPr="00354C4C">
              <w:t>0.6</w:t>
            </w:r>
          </w:p>
        </w:tc>
        <w:tc>
          <w:tcPr>
            <w:tcW w:w="1588" w:type="dxa"/>
          </w:tcPr>
          <w:p w14:paraId="409BB0A0" w14:textId="77777777" w:rsidR="00225C18" w:rsidRPr="00354C4C" w:rsidRDefault="00225C18" w:rsidP="00974527">
            <w:pPr>
              <w:cnfStyle w:val="000000000000" w:firstRow="0" w:lastRow="0" w:firstColumn="0" w:lastColumn="0" w:oddVBand="0" w:evenVBand="0" w:oddHBand="0" w:evenHBand="0" w:firstRowFirstColumn="0" w:firstRowLastColumn="0" w:lastRowFirstColumn="0" w:lastRowLastColumn="0"/>
            </w:pPr>
            <w:r w:rsidRPr="00354C4C">
              <w:t>Modified</w:t>
            </w:r>
          </w:p>
        </w:tc>
        <w:tc>
          <w:tcPr>
            <w:tcW w:w="2536" w:type="dxa"/>
          </w:tcPr>
          <w:p w14:paraId="2FD3B9A0" w14:textId="77777777" w:rsidR="00225C18" w:rsidRPr="00354C4C" w:rsidRDefault="00225C18" w:rsidP="00974527">
            <w:pPr>
              <w:jc w:val="right"/>
              <w:cnfStyle w:val="000000000000" w:firstRow="0" w:lastRow="0" w:firstColumn="0" w:lastColumn="0" w:oddVBand="0" w:evenVBand="0" w:oddHBand="0" w:evenHBand="0" w:firstRowFirstColumn="0" w:firstRowLastColumn="0" w:lastRowFirstColumn="0" w:lastRowLastColumn="0"/>
            </w:pPr>
            <w:r w:rsidRPr="00354C4C">
              <w:t>93</w:t>
            </w:r>
          </w:p>
        </w:tc>
      </w:tr>
      <w:tr w:rsidR="00225C18" w:rsidRPr="00354C4C" w14:paraId="30DD460E" w14:textId="77777777" w:rsidTr="0059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11AAFE5" w14:textId="77777777" w:rsidR="00225C18" w:rsidRPr="00354C4C" w:rsidRDefault="00225C18" w:rsidP="00974527">
            <w:r w:rsidRPr="00354C4C">
              <w:t>ASCI</w:t>
            </w:r>
          </w:p>
        </w:tc>
        <w:tc>
          <w:tcPr>
            <w:tcW w:w="1931" w:type="dxa"/>
          </w:tcPr>
          <w:p w14:paraId="07DACB72" w14:textId="77777777" w:rsidR="00225C18" w:rsidRPr="00354C4C" w:rsidRDefault="00225C18" w:rsidP="00974527">
            <w:pPr>
              <w:cnfStyle w:val="000000100000" w:firstRow="0" w:lastRow="0" w:firstColumn="0" w:lastColumn="0" w:oddVBand="0" w:evenVBand="0" w:oddHBand="1" w:evenHBand="0" w:firstRowFirstColumn="0" w:firstRowLastColumn="0" w:lastRowFirstColumn="0" w:lastRowLastColumn="0"/>
            </w:pPr>
            <w:r w:rsidRPr="00354C4C">
              <w:t>0.86</w:t>
            </w:r>
          </w:p>
        </w:tc>
        <w:tc>
          <w:tcPr>
            <w:tcW w:w="1588" w:type="dxa"/>
          </w:tcPr>
          <w:p w14:paraId="6FBB936D" w14:textId="77777777" w:rsidR="00225C18" w:rsidRPr="00354C4C" w:rsidRDefault="00225C18" w:rsidP="00974527">
            <w:pPr>
              <w:cnfStyle w:val="000000100000" w:firstRow="0" w:lastRow="0" w:firstColumn="0" w:lastColumn="0" w:oddVBand="0" w:evenVBand="0" w:oddHBand="1" w:evenHBand="0" w:firstRowFirstColumn="0" w:firstRowLastColumn="0" w:lastRowFirstColumn="0" w:lastRowLastColumn="0"/>
            </w:pPr>
            <w:r w:rsidRPr="00354C4C">
              <w:t>Standard</w:t>
            </w:r>
          </w:p>
        </w:tc>
        <w:tc>
          <w:tcPr>
            <w:tcW w:w="2536" w:type="dxa"/>
          </w:tcPr>
          <w:p w14:paraId="0A13B396" w14:textId="77777777" w:rsidR="00225C18" w:rsidRPr="00354C4C" w:rsidRDefault="00225C18" w:rsidP="00974527">
            <w:pPr>
              <w:jc w:val="right"/>
              <w:cnfStyle w:val="000000100000" w:firstRow="0" w:lastRow="0" w:firstColumn="0" w:lastColumn="0" w:oddVBand="0" w:evenVBand="0" w:oddHBand="1" w:evenHBand="0" w:firstRowFirstColumn="0" w:firstRowLastColumn="0" w:lastRowFirstColumn="0" w:lastRowLastColumn="0"/>
            </w:pPr>
            <w:r w:rsidRPr="00354C4C">
              <w:t>82</w:t>
            </w:r>
          </w:p>
        </w:tc>
      </w:tr>
      <w:tr w:rsidR="00225C18" w:rsidRPr="00354C4C" w14:paraId="00AFB545" w14:textId="77777777" w:rsidTr="00596A5E">
        <w:tc>
          <w:tcPr>
            <w:cnfStyle w:val="001000000000" w:firstRow="0" w:lastRow="0" w:firstColumn="1" w:lastColumn="0" w:oddVBand="0" w:evenVBand="0" w:oddHBand="0" w:evenHBand="0" w:firstRowFirstColumn="0" w:firstRowLastColumn="0" w:lastRowFirstColumn="0" w:lastRowLastColumn="0"/>
            <w:tcW w:w="1775" w:type="dxa"/>
          </w:tcPr>
          <w:p w14:paraId="33D54248" w14:textId="77777777" w:rsidR="00225C18" w:rsidRPr="00354C4C" w:rsidRDefault="00225C18" w:rsidP="00974527">
            <w:r w:rsidRPr="00354C4C">
              <w:t>ASCI</w:t>
            </w:r>
          </w:p>
        </w:tc>
        <w:tc>
          <w:tcPr>
            <w:tcW w:w="1931" w:type="dxa"/>
          </w:tcPr>
          <w:p w14:paraId="175C8AAB" w14:textId="77777777" w:rsidR="00225C18" w:rsidRPr="00354C4C" w:rsidRDefault="00225C18" w:rsidP="00974527">
            <w:pPr>
              <w:cnfStyle w:val="000000000000" w:firstRow="0" w:lastRow="0" w:firstColumn="0" w:lastColumn="0" w:oddVBand="0" w:evenVBand="0" w:oddHBand="0" w:evenHBand="0" w:firstRowFirstColumn="0" w:firstRowLastColumn="0" w:lastRowFirstColumn="0" w:lastRowLastColumn="0"/>
            </w:pPr>
            <w:r w:rsidRPr="00354C4C">
              <w:t>0.75</w:t>
            </w:r>
          </w:p>
        </w:tc>
        <w:tc>
          <w:tcPr>
            <w:tcW w:w="1588" w:type="dxa"/>
          </w:tcPr>
          <w:p w14:paraId="544072AC" w14:textId="77777777" w:rsidR="00225C18" w:rsidRPr="00354C4C" w:rsidRDefault="00225C18" w:rsidP="00974527">
            <w:pPr>
              <w:cnfStyle w:val="000000000000" w:firstRow="0" w:lastRow="0" w:firstColumn="0" w:lastColumn="0" w:oddVBand="0" w:evenVBand="0" w:oddHBand="0" w:evenHBand="0" w:firstRowFirstColumn="0" w:firstRowLastColumn="0" w:lastRowFirstColumn="0" w:lastRowLastColumn="0"/>
            </w:pPr>
            <w:r w:rsidRPr="00354C4C">
              <w:t>Modified</w:t>
            </w:r>
          </w:p>
        </w:tc>
        <w:tc>
          <w:tcPr>
            <w:tcW w:w="2536" w:type="dxa"/>
          </w:tcPr>
          <w:p w14:paraId="477C254C" w14:textId="77777777" w:rsidR="00225C18" w:rsidRPr="00354C4C" w:rsidRDefault="00225C18" w:rsidP="00974527">
            <w:pPr>
              <w:jc w:val="right"/>
              <w:cnfStyle w:val="000000000000" w:firstRow="0" w:lastRow="0" w:firstColumn="0" w:lastColumn="0" w:oddVBand="0" w:evenVBand="0" w:oddHBand="0" w:evenHBand="0" w:firstRowFirstColumn="0" w:firstRowLastColumn="0" w:lastRowFirstColumn="0" w:lastRowLastColumn="0"/>
            </w:pPr>
            <w:r w:rsidRPr="00354C4C">
              <w:t>89</w:t>
            </w:r>
          </w:p>
        </w:tc>
      </w:tr>
    </w:tbl>
    <w:p w14:paraId="6FC9D7AE" w14:textId="77777777" w:rsidR="00225C18" w:rsidRDefault="00225C18" w:rsidP="00225C18"/>
    <w:p w14:paraId="2D641038" w14:textId="5445F771" w:rsidR="00225C18" w:rsidRDefault="00225C18" w:rsidP="00225C18">
      <w:r>
        <w:t xml:space="preserve">Through the probability analysis, temperature management targets can be established by choosing a probability threshold, or range of probabilities from the curve. The temperature target is based on the point where the probability threshold (on the Y axis, </w:t>
      </w:r>
      <w:r>
        <w:fldChar w:fldCharType="begin"/>
      </w:r>
      <w:r>
        <w:instrText xml:space="preserve"> REF _Ref132899701 \h </w:instrText>
      </w:r>
      <w:r>
        <w:fldChar w:fldCharType="separate"/>
      </w:r>
      <w:r w:rsidR="003C66A8">
        <w:t xml:space="preserve">Figure </w:t>
      </w:r>
      <w:r w:rsidR="003C66A8">
        <w:rPr>
          <w:noProof/>
        </w:rPr>
        <w:t>9</w:t>
      </w:r>
      <w:r>
        <w:fldChar w:fldCharType="end"/>
      </w:r>
      <w:r>
        <w:t>) passes the curve (standard or modified) on the x axis (</w:t>
      </w:r>
      <w:r>
        <w:fldChar w:fldCharType="begin"/>
      </w:r>
      <w:r>
        <w:instrText xml:space="preserve"> REF _Ref132899701 \h </w:instrText>
      </w:r>
      <w:r>
        <w:fldChar w:fldCharType="separate"/>
      </w:r>
      <w:r w:rsidR="003C66A8">
        <w:t xml:space="preserve">Figure </w:t>
      </w:r>
      <w:r w:rsidR="003C66A8">
        <w:rPr>
          <w:noProof/>
        </w:rPr>
        <w:t>9</w:t>
      </w:r>
      <w:r>
        <w:fldChar w:fldCharType="end"/>
      </w:r>
      <w:r>
        <w:t xml:space="preserve">). </w:t>
      </w:r>
      <w:r w:rsidR="008A4C51">
        <w:t xml:space="preserve">The probability </w:t>
      </w:r>
      <w:r w:rsidR="00426948">
        <w:t xml:space="preserve">threshold would be set by </w:t>
      </w:r>
      <w:r w:rsidR="008404F5">
        <w:t>management, however f</w:t>
      </w:r>
      <w:commentRangeStart w:id="46"/>
      <w:commentRangeStart w:id="47"/>
      <w:r>
        <w:t>or example, a 0.95 probability of achieving a 0.79 condition score, requires a stream temperature of 78</w:t>
      </w:r>
      <w:r>
        <w:rPr>
          <w:rFonts w:ascii="Symbol" w:eastAsia="Symbol" w:hAnsi="Symbol" w:cs="Symbol"/>
        </w:rPr>
        <w:sym w:font="Symbol" w:char="F0B0"/>
      </w:r>
      <w:r>
        <w:t>F or lower and a stream temperature of 81</w:t>
      </w:r>
      <w:r>
        <w:rPr>
          <w:rFonts w:ascii="Symbol" w:eastAsia="Symbol" w:hAnsi="Symbol" w:cs="Symbol"/>
        </w:rPr>
        <w:sym w:font="Symbol" w:char="F0B0"/>
      </w:r>
      <w:r>
        <w:t>F or lower to achieve a 0.6 condition score.</w:t>
      </w:r>
      <w:commentRangeEnd w:id="46"/>
      <w:r w:rsidR="003C4DC4">
        <w:rPr>
          <w:rStyle w:val="CommentReference"/>
        </w:rPr>
        <w:commentReference w:id="46"/>
      </w:r>
      <w:commentRangeEnd w:id="47"/>
      <w:r w:rsidR="008404F5">
        <w:rPr>
          <w:rStyle w:val="CommentReference"/>
        </w:rPr>
        <w:commentReference w:id="47"/>
      </w:r>
      <w:r>
        <w:t xml:space="preserve"> In addition, we can derive the probability of achieving either </w:t>
      </w:r>
      <w:r w:rsidRPr="009455C2">
        <w:t>the standard (0.9) or modified (0.96) condition, with a specific temperature threshold, i.e., 80</w:t>
      </w:r>
      <w:r w:rsidRPr="009455C2">
        <w:rPr>
          <w:rFonts w:ascii="Symbol" w:eastAsia="Symbol" w:hAnsi="Symbol" w:cs="Symbol"/>
        </w:rPr>
        <w:sym w:font="Symbol" w:char="F0B0"/>
      </w:r>
      <w:r w:rsidRPr="009455C2">
        <w:t>F.</w:t>
      </w:r>
    </w:p>
    <w:p w14:paraId="72CF09D6" w14:textId="77777777" w:rsidR="00225C18" w:rsidRDefault="00225C18" w:rsidP="00225C18"/>
    <w:p w14:paraId="0BB93A40" w14:textId="77777777" w:rsidR="00225C18" w:rsidRDefault="00225C18" w:rsidP="00225C18">
      <w:r w:rsidRPr="0057458C">
        <w:rPr>
          <w:noProof/>
        </w:rPr>
        <w:drawing>
          <wp:inline distT="0" distB="0" distL="0" distR="0" wp14:anchorId="14BB4548" wp14:editId="6F5D8543">
            <wp:extent cx="5301615" cy="4737100"/>
            <wp:effectExtent l="0" t="0" r="0" b="0"/>
            <wp:docPr id="10" name="Picture 6647424" descr="A picture containing text, screenshot, diagram,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47424" descr="A picture containing text, screenshot, diagram, line&#10;&#10;Description automatically generated"/>
                    <pic:cNvPicPr>
                      <a:picLocks/>
                    </pic:cNvPicPr>
                  </pic:nvPicPr>
                  <pic:blipFill>
                    <a:blip r:embed="rId15">
                      <a:extLst>
                        <a:ext uri="{28A0092B-C50C-407E-A947-70E740481C1C}">
                          <a14:useLocalDpi xmlns:a14="http://schemas.microsoft.com/office/drawing/2010/main" val="0"/>
                        </a:ext>
                      </a:extLst>
                    </a:blip>
                    <a:srcRect l="46153" t="14546"/>
                    <a:stretch>
                      <a:fillRect/>
                    </a:stretch>
                  </pic:blipFill>
                  <pic:spPr bwMode="auto">
                    <a:xfrm>
                      <a:off x="0" y="0"/>
                      <a:ext cx="5301615" cy="4737100"/>
                    </a:xfrm>
                    <a:prstGeom prst="rect">
                      <a:avLst/>
                    </a:prstGeom>
                    <a:noFill/>
                    <a:ln>
                      <a:noFill/>
                    </a:ln>
                  </pic:spPr>
                </pic:pic>
              </a:graphicData>
            </a:graphic>
          </wp:inline>
        </w:drawing>
      </w:r>
    </w:p>
    <w:p w14:paraId="192F2CFB" w14:textId="146A579B" w:rsidR="004C0D57" w:rsidRDefault="00225C18" w:rsidP="007D3FD4">
      <w:pPr>
        <w:pStyle w:val="Caption"/>
      </w:pPr>
      <w:bookmarkStart w:id="48" w:name="_Ref132899701"/>
      <w:r>
        <w:t xml:space="preserve">Figure </w:t>
      </w:r>
      <w:r w:rsidR="00000000">
        <w:fldChar w:fldCharType="begin"/>
      </w:r>
      <w:r w:rsidR="00000000">
        <w:instrText xml:space="preserve"> SEQ Figure \* ARABIC </w:instrText>
      </w:r>
      <w:r w:rsidR="00000000">
        <w:fldChar w:fldCharType="separate"/>
      </w:r>
      <w:r w:rsidR="003C66A8">
        <w:rPr>
          <w:noProof/>
        </w:rPr>
        <w:t>9</w:t>
      </w:r>
      <w:r w:rsidR="00000000">
        <w:rPr>
          <w:noProof/>
        </w:rPr>
        <w:fldChar w:fldCharType="end"/>
      </w:r>
      <w:bookmarkEnd w:id="48"/>
      <w:r>
        <w:t>: probability of achieving a “</w:t>
      </w:r>
      <w:proofErr w:type="gramStart"/>
      <w:r>
        <w:t>good“ CSCI</w:t>
      </w:r>
      <w:proofErr w:type="gramEnd"/>
      <w:r>
        <w:t xml:space="preserve"> score as a function of maximum weekly temperature for standard and modified index thresholds. Dashed blue line indicates the revised temperature objective </w:t>
      </w:r>
      <w:r>
        <w:lastRenderedPageBreak/>
        <w:t xml:space="preserve">(80F). Dashed black lines illustrate how to derive temperature limits according to probability threshold (0.95). </w:t>
      </w:r>
    </w:p>
    <w:p w14:paraId="35AB3BC1" w14:textId="44E08164" w:rsidR="005B0C16" w:rsidRDefault="005765C4" w:rsidP="004C0D57">
      <w:r>
        <w:t xml:space="preserve">The model was </w:t>
      </w:r>
      <w:r w:rsidR="00D8574A">
        <w:t>assessed</w:t>
      </w:r>
      <w:r>
        <w:t xml:space="preserve"> for goodness-of-fit (</w:t>
      </w:r>
      <w:r>
        <w:fldChar w:fldCharType="begin"/>
      </w:r>
      <w:r>
        <w:instrText xml:space="preserve"> REF _Ref157149610 \h </w:instrText>
      </w:r>
      <w:r>
        <w:fldChar w:fldCharType="separate"/>
      </w:r>
      <w:r>
        <w:fldChar w:fldCharType="end"/>
      </w:r>
      <w:r>
        <w:fldChar w:fldCharType="begin"/>
      </w:r>
      <w:r>
        <w:instrText xml:space="preserve"> REF _Ref157149616 \h </w:instrText>
      </w:r>
      <w:r>
        <w:fldChar w:fldCharType="separate"/>
      </w:r>
      <w:r w:rsidR="003C66A8">
        <w:t xml:space="preserve">Table </w:t>
      </w:r>
      <w:r w:rsidR="003C66A8">
        <w:rPr>
          <w:noProof/>
        </w:rPr>
        <w:t>5</w:t>
      </w:r>
      <w:r>
        <w:fldChar w:fldCharType="end"/>
      </w:r>
      <w:r>
        <w:t>)</w:t>
      </w:r>
      <w:r w:rsidR="005D58DC">
        <w:t xml:space="preserve">. </w:t>
      </w:r>
      <w:r w:rsidR="00F36B89">
        <w:t xml:space="preserve">Weekly maximum temperature </w:t>
      </w:r>
      <w:r w:rsidR="00D8574A">
        <w:t>emerged as</w:t>
      </w:r>
      <w:r w:rsidR="00F36B89">
        <w:t xml:space="preserve"> highly significant </w:t>
      </w:r>
      <w:r w:rsidR="00DE3FE6">
        <w:t>across</w:t>
      </w:r>
      <w:r w:rsidR="00F36B89">
        <w:t xml:space="preserve"> all models (CSCI, ASCI, Standard and Modified thresholds)</w:t>
      </w:r>
      <w:r w:rsidR="002373C8">
        <w:t xml:space="preserve">, indicating that stream temperature plays an important role in </w:t>
      </w:r>
      <w:r w:rsidR="00D772A7">
        <w:t xml:space="preserve">predicting the </w:t>
      </w:r>
      <w:r w:rsidR="000E3D58">
        <w:t>response</w:t>
      </w:r>
      <w:r w:rsidR="00D772A7">
        <w:t xml:space="preserve"> of benthic communities. </w:t>
      </w:r>
      <w:r w:rsidR="00C16A87">
        <w:t>The R</w:t>
      </w:r>
      <w:r w:rsidR="00C16A87" w:rsidRPr="00CC11F9">
        <w:rPr>
          <w:vertAlign w:val="superscript"/>
        </w:rPr>
        <w:t>2</w:t>
      </w:r>
      <w:r w:rsidR="00C16A87">
        <w:t xml:space="preserve"> values </w:t>
      </w:r>
      <w:r w:rsidR="00873599">
        <w:t>show</w:t>
      </w:r>
      <w:r w:rsidR="00CC11F9">
        <w:t xml:space="preserve"> </w:t>
      </w:r>
      <w:r w:rsidR="00C16A87">
        <w:t xml:space="preserve">that stream temperature </w:t>
      </w:r>
      <w:r w:rsidR="00A23C46">
        <w:t>accounts for</w:t>
      </w:r>
      <w:r w:rsidR="00C16A87">
        <w:t xml:space="preserve"> </w:t>
      </w:r>
      <w:r w:rsidR="00873599">
        <w:t xml:space="preserve">14-15% of the variance </w:t>
      </w:r>
      <w:r w:rsidR="00857B73">
        <w:t>in</w:t>
      </w:r>
      <w:r w:rsidR="00873599">
        <w:t xml:space="preserve"> ASCI</w:t>
      </w:r>
      <w:r w:rsidR="00857B73">
        <w:t xml:space="preserve"> models</w:t>
      </w:r>
      <w:r w:rsidR="00873599">
        <w:t xml:space="preserve">, and </w:t>
      </w:r>
      <w:r w:rsidR="00901D26">
        <w:t xml:space="preserve">21-28% </w:t>
      </w:r>
      <w:r w:rsidR="00857B73">
        <w:t>in</w:t>
      </w:r>
      <w:r w:rsidR="00901D26">
        <w:t xml:space="preserve"> CSCI</w:t>
      </w:r>
      <w:r w:rsidR="00857B73">
        <w:t xml:space="preserve"> models</w:t>
      </w:r>
      <w:r w:rsidR="00901D26">
        <w:t xml:space="preserve">, </w:t>
      </w:r>
      <w:r w:rsidR="00857B73">
        <w:t xml:space="preserve">with </w:t>
      </w:r>
      <w:r w:rsidR="00901D26">
        <w:t>the standard CSCI model</w:t>
      </w:r>
      <w:r w:rsidR="00985A5D">
        <w:t xml:space="preserve"> explaining the largest share of the variance</w:t>
      </w:r>
      <w:r w:rsidR="00C5131D">
        <w:t xml:space="preserve">. These </w:t>
      </w:r>
      <w:r w:rsidR="00985A5D">
        <w:t xml:space="preserve">findings affirm the </w:t>
      </w:r>
      <w:r w:rsidR="008D740F">
        <w:t>importance of</w:t>
      </w:r>
      <w:r w:rsidR="00C5131D">
        <w:t xml:space="preserve"> stream temperature </w:t>
      </w:r>
      <w:r w:rsidR="00CC11F9">
        <w:t xml:space="preserve">in </w:t>
      </w:r>
      <w:r w:rsidR="008D740F">
        <w:t>shaping</w:t>
      </w:r>
      <w:r w:rsidR="00CC11F9">
        <w:t xml:space="preserve"> benthic communities, </w:t>
      </w:r>
      <w:r w:rsidR="004B2F2C">
        <w:t xml:space="preserve">however it is evident that </w:t>
      </w:r>
      <w:r w:rsidR="002B1212">
        <w:t>the presence of other</w:t>
      </w:r>
      <w:r w:rsidR="00CC11F9">
        <w:t xml:space="preserve"> physical factors</w:t>
      </w:r>
      <w:r w:rsidR="002B1212">
        <w:t xml:space="preserve"> </w:t>
      </w:r>
      <w:r w:rsidR="00F87046">
        <w:t xml:space="preserve">contribute to </w:t>
      </w:r>
      <w:r w:rsidR="003E7173">
        <w:t>benthic community response, beyond the influence of temperature alone.</w:t>
      </w:r>
    </w:p>
    <w:p w14:paraId="6F267EB9" w14:textId="77777777" w:rsidR="005B0C16" w:rsidRDefault="005B0C16" w:rsidP="004C0D57"/>
    <w:p w14:paraId="7711DAA4" w14:textId="72CC5BFC" w:rsidR="00F90F8B" w:rsidRDefault="00D40450" w:rsidP="00D40450">
      <w:pPr>
        <w:pStyle w:val="Caption"/>
      </w:pPr>
      <w:bookmarkStart w:id="49" w:name="_Ref157149610"/>
      <w:bookmarkStart w:id="50" w:name="_Ref157149616"/>
      <w:r>
        <w:t xml:space="preserve">Table </w:t>
      </w:r>
      <w:r>
        <w:fldChar w:fldCharType="begin"/>
      </w:r>
      <w:r>
        <w:instrText xml:space="preserve"> SEQ Table \* ARABIC </w:instrText>
      </w:r>
      <w:r>
        <w:fldChar w:fldCharType="separate"/>
      </w:r>
      <w:r w:rsidR="003C66A8">
        <w:rPr>
          <w:noProof/>
        </w:rPr>
        <w:t>5</w:t>
      </w:r>
      <w:r>
        <w:fldChar w:fldCharType="end"/>
      </w:r>
      <w:bookmarkEnd w:id="50"/>
      <w:r>
        <w:t xml:space="preserve">: </w:t>
      </w:r>
      <w:r w:rsidR="00D24CB7">
        <w:t xml:space="preserve">Model </w:t>
      </w:r>
      <w:r w:rsidR="00D865F3">
        <w:t xml:space="preserve">goodness-of-fit </w:t>
      </w:r>
      <w:r w:rsidR="00D24CB7">
        <w:t>metrics</w:t>
      </w:r>
      <w:bookmarkEnd w:id="49"/>
    </w:p>
    <w:tbl>
      <w:tblPr>
        <w:tblStyle w:val="PlainTable3"/>
        <w:tblW w:w="0" w:type="auto"/>
        <w:tblLook w:val="04A0" w:firstRow="1" w:lastRow="0" w:firstColumn="1" w:lastColumn="0" w:noHBand="0" w:noVBand="1"/>
      </w:tblPr>
      <w:tblGrid>
        <w:gridCol w:w="1558"/>
        <w:gridCol w:w="1558"/>
        <w:gridCol w:w="1558"/>
        <w:gridCol w:w="1806"/>
        <w:gridCol w:w="1312"/>
      </w:tblGrid>
      <w:tr w:rsidR="00E75962" w14:paraId="0B406E86" w14:textId="77777777" w:rsidTr="009C79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58F285EE" w14:textId="4DE9A4E8" w:rsidR="00E75962" w:rsidRDefault="00E75962" w:rsidP="00D513FC">
            <w:r>
              <w:rPr>
                <w:rFonts w:cs="Calibri"/>
                <w:color w:val="000000"/>
              </w:rPr>
              <w:t>Index</w:t>
            </w:r>
          </w:p>
        </w:tc>
        <w:tc>
          <w:tcPr>
            <w:tcW w:w="1558" w:type="dxa"/>
          </w:tcPr>
          <w:p w14:paraId="6B08EBB4" w14:textId="78CFD817" w:rsidR="00E75962" w:rsidRDefault="00E75962" w:rsidP="00D513FC">
            <w:pPr>
              <w:cnfStyle w:val="100000000000" w:firstRow="1" w:lastRow="0" w:firstColumn="0" w:lastColumn="0" w:oddVBand="0" w:evenVBand="0" w:oddHBand="0" w:evenHBand="0" w:firstRowFirstColumn="0" w:firstRowLastColumn="0" w:lastRowFirstColumn="0" w:lastRowLastColumn="0"/>
            </w:pPr>
            <w:r>
              <w:rPr>
                <w:rFonts w:cs="Calibri"/>
                <w:color w:val="000000"/>
              </w:rPr>
              <w:t>Threshold</w:t>
            </w:r>
          </w:p>
        </w:tc>
        <w:tc>
          <w:tcPr>
            <w:tcW w:w="1558" w:type="dxa"/>
          </w:tcPr>
          <w:p w14:paraId="56EE8CB7" w14:textId="58A1D25B" w:rsidR="00E75962" w:rsidRDefault="00E75962" w:rsidP="00D513FC">
            <w:pPr>
              <w:cnfStyle w:val="100000000000" w:firstRow="1" w:lastRow="0" w:firstColumn="0" w:lastColumn="0" w:oddVBand="0" w:evenVBand="0" w:oddHBand="0" w:evenHBand="0" w:firstRowFirstColumn="0" w:firstRowLastColumn="0" w:lastRowFirstColumn="0" w:lastRowLastColumn="0"/>
            </w:pPr>
            <w:r>
              <w:rPr>
                <w:rFonts w:cs="Calibri"/>
                <w:color w:val="000000"/>
              </w:rPr>
              <w:t>P-Value</w:t>
            </w:r>
          </w:p>
        </w:tc>
        <w:tc>
          <w:tcPr>
            <w:tcW w:w="1806" w:type="dxa"/>
          </w:tcPr>
          <w:p w14:paraId="18991A9B" w14:textId="6F2A56E6" w:rsidR="00E75962" w:rsidRDefault="00E75962" w:rsidP="00D513FC">
            <w:pPr>
              <w:cnfStyle w:val="100000000000" w:firstRow="1" w:lastRow="0" w:firstColumn="0" w:lastColumn="0" w:oddVBand="0" w:evenVBand="0" w:oddHBand="0" w:evenHBand="0" w:firstRowFirstColumn="0" w:firstRowLastColumn="0" w:lastRowFirstColumn="0" w:lastRowLastColumn="0"/>
            </w:pPr>
            <w:r>
              <w:rPr>
                <w:rFonts w:cs="Calibri"/>
                <w:color w:val="000000"/>
              </w:rPr>
              <w:t>McFaddens R</w:t>
            </w:r>
            <w:r w:rsidRPr="00D513FC">
              <w:rPr>
                <w:rFonts w:cs="Calibri"/>
                <w:color w:val="000000"/>
                <w:vertAlign w:val="superscript"/>
              </w:rPr>
              <w:t>2</w:t>
            </w:r>
          </w:p>
        </w:tc>
        <w:tc>
          <w:tcPr>
            <w:tcW w:w="1312" w:type="dxa"/>
          </w:tcPr>
          <w:p w14:paraId="449E62C8" w14:textId="565F538D" w:rsidR="00E75962" w:rsidRDefault="00E75962" w:rsidP="00D513FC">
            <w:pPr>
              <w:cnfStyle w:val="100000000000" w:firstRow="1" w:lastRow="0" w:firstColumn="0" w:lastColumn="0" w:oddVBand="0" w:evenVBand="0" w:oddHBand="0" w:evenHBand="0" w:firstRowFirstColumn="0" w:firstRowLastColumn="0" w:lastRowFirstColumn="0" w:lastRowLastColumn="0"/>
            </w:pPr>
            <w:r>
              <w:rPr>
                <w:rFonts w:cs="Calibri"/>
                <w:color w:val="000000"/>
              </w:rPr>
              <w:t>n</w:t>
            </w:r>
          </w:p>
        </w:tc>
      </w:tr>
      <w:tr w:rsidR="00E75962" w14:paraId="28DB81C0" w14:textId="77777777" w:rsidTr="009C7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1DCB251" w14:textId="07557E7F" w:rsidR="00E75962" w:rsidRDefault="00E75962" w:rsidP="00D513FC">
            <w:r>
              <w:rPr>
                <w:rFonts w:cs="Calibri"/>
                <w:color w:val="000000"/>
              </w:rPr>
              <w:t>CSCI</w:t>
            </w:r>
          </w:p>
        </w:tc>
        <w:tc>
          <w:tcPr>
            <w:tcW w:w="1558" w:type="dxa"/>
          </w:tcPr>
          <w:p w14:paraId="4AB1AAA3" w14:textId="497C7250" w:rsidR="00E75962" w:rsidRDefault="00F36B89" w:rsidP="00D513FC">
            <w:pPr>
              <w:cnfStyle w:val="000000100000" w:firstRow="0" w:lastRow="0" w:firstColumn="0" w:lastColumn="0" w:oddVBand="0" w:evenVBand="0" w:oddHBand="1" w:evenHBand="0" w:firstRowFirstColumn="0" w:firstRowLastColumn="0" w:lastRowFirstColumn="0" w:lastRowLastColumn="0"/>
            </w:pPr>
            <w:r>
              <w:rPr>
                <w:rFonts w:cs="Calibri"/>
                <w:color w:val="000000"/>
              </w:rPr>
              <w:t>Modified</w:t>
            </w:r>
          </w:p>
        </w:tc>
        <w:tc>
          <w:tcPr>
            <w:tcW w:w="1558" w:type="dxa"/>
          </w:tcPr>
          <w:p w14:paraId="25EAB259" w14:textId="3EACFC96" w:rsidR="00E75962" w:rsidRDefault="00E75962" w:rsidP="00D513FC">
            <w:pPr>
              <w:cnfStyle w:val="000000100000" w:firstRow="0" w:lastRow="0" w:firstColumn="0" w:lastColumn="0" w:oddVBand="0" w:evenVBand="0" w:oddHBand="1" w:evenHBand="0" w:firstRowFirstColumn="0" w:firstRowLastColumn="0" w:lastRowFirstColumn="0" w:lastRowLastColumn="0"/>
            </w:pPr>
            <w:r>
              <w:rPr>
                <w:rFonts w:cs="Calibri"/>
                <w:color w:val="000000"/>
              </w:rPr>
              <w:t>&lt;0.001</w:t>
            </w:r>
          </w:p>
        </w:tc>
        <w:tc>
          <w:tcPr>
            <w:tcW w:w="1806" w:type="dxa"/>
          </w:tcPr>
          <w:p w14:paraId="37C8B90E" w14:textId="0D62DACA" w:rsidR="00E75962" w:rsidRDefault="00E75962" w:rsidP="00D513FC">
            <w:pPr>
              <w:cnfStyle w:val="000000100000" w:firstRow="0" w:lastRow="0" w:firstColumn="0" w:lastColumn="0" w:oddVBand="0" w:evenVBand="0" w:oddHBand="1" w:evenHBand="0" w:firstRowFirstColumn="0" w:firstRowLastColumn="0" w:lastRowFirstColumn="0" w:lastRowLastColumn="0"/>
            </w:pPr>
            <w:r>
              <w:rPr>
                <w:rFonts w:cs="Calibri"/>
                <w:color w:val="000000"/>
              </w:rPr>
              <w:t>0.21</w:t>
            </w:r>
          </w:p>
        </w:tc>
        <w:tc>
          <w:tcPr>
            <w:tcW w:w="1312" w:type="dxa"/>
          </w:tcPr>
          <w:p w14:paraId="2A7014D2" w14:textId="2470381F" w:rsidR="00E75962" w:rsidRDefault="00E75962" w:rsidP="00D513FC">
            <w:pPr>
              <w:cnfStyle w:val="000000100000" w:firstRow="0" w:lastRow="0" w:firstColumn="0" w:lastColumn="0" w:oddVBand="0" w:evenVBand="0" w:oddHBand="1" w:evenHBand="0" w:firstRowFirstColumn="0" w:firstRowLastColumn="0" w:lastRowFirstColumn="0" w:lastRowLastColumn="0"/>
            </w:pPr>
            <w:r>
              <w:rPr>
                <w:rFonts w:cs="Calibri"/>
                <w:color w:val="000000"/>
              </w:rPr>
              <w:t>764</w:t>
            </w:r>
          </w:p>
        </w:tc>
      </w:tr>
      <w:tr w:rsidR="00E75962" w14:paraId="7E665C11" w14:textId="77777777" w:rsidTr="009C79C6">
        <w:tc>
          <w:tcPr>
            <w:cnfStyle w:val="001000000000" w:firstRow="0" w:lastRow="0" w:firstColumn="1" w:lastColumn="0" w:oddVBand="0" w:evenVBand="0" w:oddHBand="0" w:evenHBand="0" w:firstRowFirstColumn="0" w:firstRowLastColumn="0" w:lastRowFirstColumn="0" w:lastRowLastColumn="0"/>
            <w:tcW w:w="1558" w:type="dxa"/>
          </w:tcPr>
          <w:p w14:paraId="080D64D7" w14:textId="02E3C22B" w:rsidR="00E75962" w:rsidRDefault="00E75962" w:rsidP="00D513FC">
            <w:r>
              <w:rPr>
                <w:rFonts w:cs="Calibri"/>
                <w:color w:val="000000"/>
              </w:rPr>
              <w:t>CSCI</w:t>
            </w:r>
          </w:p>
        </w:tc>
        <w:tc>
          <w:tcPr>
            <w:tcW w:w="1558" w:type="dxa"/>
          </w:tcPr>
          <w:p w14:paraId="04E24787" w14:textId="4E2CB44C" w:rsidR="00E75962" w:rsidRDefault="00F36B89" w:rsidP="00D513FC">
            <w:pPr>
              <w:cnfStyle w:val="000000000000" w:firstRow="0" w:lastRow="0" w:firstColumn="0" w:lastColumn="0" w:oddVBand="0" w:evenVBand="0" w:oddHBand="0" w:evenHBand="0" w:firstRowFirstColumn="0" w:firstRowLastColumn="0" w:lastRowFirstColumn="0" w:lastRowLastColumn="0"/>
            </w:pPr>
            <w:r>
              <w:rPr>
                <w:rFonts w:cs="Calibri"/>
                <w:color w:val="000000"/>
              </w:rPr>
              <w:t>Standard</w:t>
            </w:r>
          </w:p>
        </w:tc>
        <w:tc>
          <w:tcPr>
            <w:tcW w:w="1558" w:type="dxa"/>
          </w:tcPr>
          <w:p w14:paraId="36BC5246" w14:textId="7FDAC701" w:rsidR="00E75962" w:rsidRDefault="00E75962" w:rsidP="00D513FC">
            <w:pPr>
              <w:cnfStyle w:val="000000000000" w:firstRow="0" w:lastRow="0" w:firstColumn="0" w:lastColumn="0" w:oddVBand="0" w:evenVBand="0" w:oddHBand="0" w:evenHBand="0" w:firstRowFirstColumn="0" w:firstRowLastColumn="0" w:lastRowFirstColumn="0" w:lastRowLastColumn="0"/>
            </w:pPr>
            <w:r>
              <w:rPr>
                <w:rFonts w:cs="Calibri"/>
                <w:color w:val="000000"/>
              </w:rPr>
              <w:t>&lt;0.001</w:t>
            </w:r>
          </w:p>
        </w:tc>
        <w:tc>
          <w:tcPr>
            <w:tcW w:w="1806" w:type="dxa"/>
          </w:tcPr>
          <w:p w14:paraId="71AD1713" w14:textId="07115C4A" w:rsidR="00E75962" w:rsidRDefault="00E75962" w:rsidP="00D513FC">
            <w:pPr>
              <w:cnfStyle w:val="000000000000" w:firstRow="0" w:lastRow="0" w:firstColumn="0" w:lastColumn="0" w:oddVBand="0" w:evenVBand="0" w:oddHBand="0" w:evenHBand="0" w:firstRowFirstColumn="0" w:firstRowLastColumn="0" w:lastRowFirstColumn="0" w:lastRowLastColumn="0"/>
            </w:pPr>
            <w:r>
              <w:rPr>
                <w:rFonts w:cs="Calibri"/>
                <w:color w:val="000000"/>
              </w:rPr>
              <w:t>0.28</w:t>
            </w:r>
          </w:p>
        </w:tc>
        <w:tc>
          <w:tcPr>
            <w:tcW w:w="1312" w:type="dxa"/>
          </w:tcPr>
          <w:p w14:paraId="185B3754" w14:textId="400E3E27" w:rsidR="00E75962" w:rsidRDefault="00E75962" w:rsidP="00D513FC">
            <w:pPr>
              <w:cnfStyle w:val="000000000000" w:firstRow="0" w:lastRow="0" w:firstColumn="0" w:lastColumn="0" w:oddVBand="0" w:evenVBand="0" w:oddHBand="0" w:evenHBand="0" w:firstRowFirstColumn="0" w:firstRowLastColumn="0" w:lastRowFirstColumn="0" w:lastRowLastColumn="0"/>
            </w:pPr>
            <w:r>
              <w:rPr>
                <w:rFonts w:cs="Calibri"/>
                <w:color w:val="000000"/>
              </w:rPr>
              <w:t>764</w:t>
            </w:r>
          </w:p>
        </w:tc>
      </w:tr>
      <w:tr w:rsidR="00F36B89" w14:paraId="428D3443" w14:textId="77777777" w:rsidTr="009C7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7E6EE1D" w14:textId="7D9463A5" w:rsidR="00F36B89" w:rsidRDefault="00F36B89" w:rsidP="00F36B89">
            <w:r>
              <w:rPr>
                <w:rFonts w:cs="Calibri"/>
                <w:color w:val="000000"/>
              </w:rPr>
              <w:t>ASCI</w:t>
            </w:r>
          </w:p>
        </w:tc>
        <w:tc>
          <w:tcPr>
            <w:tcW w:w="1558" w:type="dxa"/>
          </w:tcPr>
          <w:p w14:paraId="3149A4C7" w14:textId="557A2EBD" w:rsidR="00F36B89" w:rsidRDefault="00F36B89" w:rsidP="00F36B89">
            <w:pPr>
              <w:cnfStyle w:val="000000100000" w:firstRow="0" w:lastRow="0" w:firstColumn="0" w:lastColumn="0" w:oddVBand="0" w:evenVBand="0" w:oddHBand="1" w:evenHBand="0" w:firstRowFirstColumn="0" w:firstRowLastColumn="0" w:lastRowFirstColumn="0" w:lastRowLastColumn="0"/>
            </w:pPr>
            <w:r>
              <w:rPr>
                <w:rFonts w:cs="Calibri"/>
                <w:color w:val="000000"/>
              </w:rPr>
              <w:t>Modified</w:t>
            </w:r>
          </w:p>
        </w:tc>
        <w:tc>
          <w:tcPr>
            <w:tcW w:w="1558" w:type="dxa"/>
          </w:tcPr>
          <w:p w14:paraId="3C64C57F" w14:textId="6EA8120D" w:rsidR="00F36B89" w:rsidRDefault="00F36B89" w:rsidP="00F36B89">
            <w:pPr>
              <w:cnfStyle w:val="000000100000" w:firstRow="0" w:lastRow="0" w:firstColumn="0" w:lastColumn="0" w:oddVBand="0" w:evenVBand="0" w:oddHBand="1" w:evenHBand="0" w:firstRowFirstColumn="0" w:firstRowLastColumn="0" w:lastRowFirstColumn="0" w:lastRowLastColumn="0"/>
            </w:pPr>
            <w:r>
              <w:rPr>
                <w:rFonts w:cs="Calibri"/>
                <w:color w:val="000000"/>
              </w:rPr>
              <w:t>&lt;0.001</w:t>
            </w:r>
          </w:p>
        </w:tc>
        <w:tc>
          <w:tcPr>
            <w:tcW w:w="1806" w:type="dxa"/>
          </w:tcPr>
          <w:p w14:paraId="00F97BD2" w14:textId="40C97056" w:rsidR="00F36B89" w:rsidRDefault="00F36B89" w:rsidP="00F36B89">
            <w:pPr>
              <w:cnfStyle w:val="000000100000" w:firstRow="0" w:lastRow="0" w:firstColumn="0" w:lastColumn="0" w:oddVBand="0" w:evenVBand="0" w:oddHBand="1" w:evenHBand="0" w:firstRowFirstColumn="0" w:firstRowLastColumn="0" w:lastRowFirstColumn="0" w:lastRowLastColumn="0"/>
            </w:pPr>
            <w:r>
              <w:rPr>
                <w:rFonts w:cs="Calibri"/>
                <w:color w:val="000000"/>
              </w:rPr>
              <w:t>0.15</w:t>
            </w:r>
          </w:p>
        </w:tc>
        <w:tc>
          <w:tcPr>
            <w:tcW w:w="1312" w:type="dxa"/>
          </w:tcPr>
          <w:p w14:paraId="7E0FE33A" w14:textId="0AE77793" w:rsidR="00F36B89" w:rsidRDefault="00F36B89" w:rsidP="00F36B89">
            <w:pPr>
              <w:cnfStyle w:val="000000100000" w:firstRow="0" w:lastRow="0" w:firstColumn="0" w:lastColumn="0" w:oddVBand="0" w:evenVBand="0" w:oddHBand="1" w:evenHBand="0" w:firstRowFirstColumn="0" w:firstRowLastColumn="0" w:lastRowFirstColumn="0" w:lastRowLastColumn="0"/>
            </w:pPr>
            <w:r>
              <w:rPr>
                <w:rFonts w:cs="Calibri"/>
                <w:color w:val="000000"/>
              </w:rPr>
              <w:t>359</w:t>
            </w:r>
          </w:p>
        </w:tc>
      </w:tr>
      <w:tr w:rsidR="00F36B89" w14:paraId="274E80CA" w14:textId="77777777" w:rsidTr="009C79C6">
        <w:tc>
          <w:tcPr>
            <w:cnfStyle w:val="001000000000" w:firstRow="0" w:lastRow="0" w:firstColumn="1" w:lastColumn="0" w:oddVBand="0" w:evenVBand="0" w:oddHBand="0" w:evenHBand="0" w:firstRowFirstColumn="0" w:firstRowLastColumn="0" w:lastRowFirstColumn="0" w:lastRowLastColumn="0"/>
            <w:tcW w:w="1558" w:type="dxa"/>
          </w:tcPr>
          <w:p w14:paraId="3E1ACE06" w14:textId="6507DFCD" w:rsidR="00F36B89" w:rsidRDefault="00F36B89" w:rsidP="00F36B89">
            <w:r>
              <w:rPr>
                <w:rFonts w:cs="Calibri"/>
                <w:color w:val="000000"/>
              </w:rPr>
              <w:t>ASCI</w:t>
            </w:r>
          </w:p>
        </w:tc>
        <w:tc>
          <w:tcPr>
            <w:tcW w:w="1558" w:type="dxa"/>
          </w:tcPr>
          <w:p w14:paraId="255E944C" w14:textId="39F3E97D" w:rsidR="00F36B89" w:rsidRDefault="00F36B89" w:rsidP="00F36B89">
            <w:pPr>
              <w:cnfStyle w:val="000000000000" w:firstRow="0" w:lastRow="0" w:firstColumn="0" w:lastColumn="0" w:oddVBand="0" w:evenVBand="0" w:oddHBand="0" w:evenHBand="0" w:firstRowFirstColumn="0" w:firstRowLastColumn="0" w:lastRowFirstColumn="0" w:lastRowLastColumn="0"/>
            </w:pPr>
            <w:r>
              <w:rPr>
                <w:rFonts w:cs="Calibri"/>
                <w:color w:val="000000"/>
              </w:rPr>
              <w:t>Standard</w:t>
            </w:r>
          </w:p>
        </w:tc>
        <w:tc>
          <w:tcPr>
            <w:tcW w:w="1558" w:type="dxa"/>
          </w:tcPr>
          <w:p w14:paraId="20418451" w14:textId="6940775F" w:rsidR="00F36B89" w:rsidRDefault="00F36B89" w:rsidP="00F36B89">
            <w:pPr>
              <w:cnfStyle w:val="000000000000" w:firstRow="0" w:lastRow="0" w:firstColumn="0" w:lastColumn="0" w:oddVBand="0" w:evenVBand="0" w:oddHBand="0" w:evenHBand="0" w:firstRowFirstColumn="0" w:firstRowLastColumn="0" w:lastRowFirstColumn="0" w:lastRowLastColumn="0"/>
            </w:pPr>
            <w:r>
              <w:rPr>
                <w:rFonts w:cs="Calibri"/>
                <w:color w:val="000000"/>
              </w:rPr>
              <w:t>&lt;0.001</w:t>
            </w:r>
          </w:p>
        </w:tc>
        <w:tc>
          <w:tcPr>
            <w:tcW w:w="1806" w:type="dxa"/>
          </w:tcPr>
          <w:p w14:paraId="0C7DDD0A" w14:textId="69305E3C" w:rsidR="00F36B89" w:rsidRDefault="00F36B89" w:rsidP="00F36B89">
            <w:pPr>
              <w:cnfStyle w:val="000000000000" w:firstRow="0" w:lastRow="0" w:firstColumn="0" w:lastColumn="0" w:oddVBand="0" w:evenVBand="0" w:oddHBand="0" w:evenHBand="0" w:firstRowFirstColumn="0" w:firstRowLastColumn="0" w:lastRowFirstColumn="0" w:lastRowLastColumn="0"/>
            </w:pPr>
            <w:r>
              <w:rPr>
                <w:rFonts w:cs="Calibri"/>
                <w:color w:val="000000"/>
              </w:rPr>
              <w:t>0.14</w:t>
            </w:r>
          </w:p>
        </w:tc>
        <w:tc>
          <w:tcPr>
            <w:tcW w:w="1312" w:type="dxa"/>
          </w:tcPr>
          <w:p w14:paraId="5395724B" w14:textId="7F9C251F" w:rsidR="00F36B89" w:rsidRDefault="00F36B89" w:rsidP="00F36B89">
            <w:pPr>
              <w:cnfStyle w:val="000000000000" w:firstRow="0" w:lastRow="0" w:firstColumn="0" w:lastColumn="0" w:oddVBand="0" w:evenVBand="0" w:oddHBand="0" w:evenHBand="0" w:firstRowFirstColumn="0" w:firstRowLastColumn="0" w:lastRowFirstColumn="0" w:lastRowLastColumn="0"/>
            </w:pPr>
            <w:r>
              <w:rPr>
                <w:rFonts w:cs="Calibri"/>
                <w:color w:val="000000"/>
              </w:rPr>
              <w:t>359</w:t>
            </w:r>
          </w:p>
        </w:tc>
      </w:tr>
    </w:tbl>
    <w:p w14:paraId="5E066B0D" w14:textId="77777777" w:rsidR="00F90F8B" w:rsidRDefault="00F90F8B" w:rsidP="004C0D57"/>
    <w:p w14:paraId="704631A4" w14:textId="77777777" w:rsidR="0024121D" w:rsidRDefault="0024121D" w:rsidP="004C0D57"/>
    <w:p w14:paraId="14B5E15A" w14:textId="570FA777" w:rsidR="0024121D" w:rsidRDefault="0024121D" w:rsidP="0024121D">
      <w:pPr>
        <w:pStyle w:val="Heading4"/>
      </w:pPr>
      <w:r>
        <w:t>Validation of the model</w:t>
      </w:r>
    </w:p>
    <w:p w14:paraId="0D4CDB1C" w14:textId="77777777" w:rsidR="0024121D" w:rsidRDefault="0024121D" w:rsidP="0024121D"/>
    <w:p w14:paraId="3DA91463" w14:textId="668CA30F" w:rsidR="00EE60AE" w:rsidRDefault="008B0D21" w:rsidP="0024121D">
      <w:r w:rsidRPr="008B0D21">
        <w:t xml:space="preserve">The validation of the probability analysis hinged on the utilization of accessible temperature data and bioassessment scores. It is </w:t>
      </w:r>
      <w:r w:rsidR="00D2785F">
        <w:t xml:space="preserve">important to </w:t>
      </w:r>
      <w:r w:rsidR="007440FD">
        <w:t>note that</w:t>
      </w:r>
      <w:r w:rsidRPr="008B0D21">
        <w:t xml:space="preserve"> spatial and temporal congruence between sites with continuous temperature data and bioassessment sites is imperative</w:t>
      </w:r>
      <w:r w:rsidR="007440FD">
        <w:t xml:space="preserve"> to</w:t>
      </w:r>
      <w:r w:rsidRPr="008B0D21">
        <w:t xml:space="preserve"> ensure an accurate reflection of the temperature conditions encountered by the benthic community during the sampling period.</w:t>
      </w:r>
      <w:r w:rsidR="007440FD">
        <w:t xml:space="preserve"> In addition, </w:t>
      </w:r>
      <w:r w:rsidR="007440FD" w:rsidRPr="008B0D21">
        <w:t xml:space="preserve">sites with continuous </w:t>
      </w:r>
      <w:r w:rsidR="00C11F85">
        <w:t xml:space="preserve">temperature </w:t>
      </w:r>
      <w:r w:rsidR="007440FD" w:rsidRPr="008B0D21">
        <w:t>data</w:t>
      </w:r>
      <w:r w:rsidR="00C11F85">
        <w:t>, ideally for a full year,</w:t>
      </w:r>
      <w:r w:rsidR="00836D1E">
        <w:t xml:space="preserve"> are necessary to</w:t>
      </w:r>
      <w:r w:rsidR="007440FD" w:rsidRPr="008B0D21">
        <w:t xml:space="preserve"> enabl</w:t>
      </w:r>
      <w:r w:rsidR="00836D1E">
        <w:t>e</w:t>
      </w:r>
      <w:r w:rsidR="007440FD" w:rsidRPr="008B0D21">
        <w:t xml:space="preserve"> the </w:t>
      </w:r>
      <w:r w:rsidR="007440FD">
        <w:t>calculation</w:t>
      </w:r>
      <w:r w:rsidR="007440FD" w:rsidRPr="008B0D21">
        <w:t xml:space="preserve"> of weekly maximum temperature</w:t>
      </w:r>
      <w:r w:rsidR="007440FD">
        <w:t xml:space="preserve"> metric used to develop the model</w:t>
      </w:r>
      <w:r w:rsidR="00C11F85">
        <w:t>.</w:t>
      </w:r>
    </w:p>
    <w:p w14:paraId="3EEB4D49" w14:textId="77777777" w:rsidR="0027500A" w:rsidRDefault="0027500A" w:rsidP="0024121D"/>
    <w:p w14:paraId="18E17C21" w14:textId="12778C8B" w:rsidR="007C52B7" w:rsidRDefault="007C52B7" w:rsidP="0024121D">
      <w:r>
        <w:t>From</w:t>
      </w:r>
      <w:r w:rsidR="0027500A" w:rsidRPr="0027500A">
        <w:t xml:space="preserve"> our compiled temperature data, only five sites met the specified spatiotemporal criteria. It's worth noting that continuous temperature data, obtained from the SMC database, was limited to the summer months (April to August). While these months align with the conditions observed during the sampling period, it's important to highlight a significant distinction: the metric used </w:t>
      </w:r>
      <w:r w:rsidR="00C24478">
        <w:t>to develop</w:t>
      </w:r>
      <w:r w:rsidR="0027500A" w:rsidRPr="0027500A">
        <w:t xml:space="preserve"> the model, Weekly Maximum Temperature, is an average annual value</w:t>
      </w:r>
      <w:r w:rsidR="00DD1B25">
        <w:t xml:space="preserve"> that includes varied temperature</w:t>
      </w:r>
      <w:r w:rsidR="006F13EB">
        <w:t>s</w:t>
      </w:r>
      <w:r w:rsidR="00DD1B25">
        <w:t xml:space="preserve"> from other </w:t>
      </w:r>
      <w:r w:rsidR="00810FC0">
        <w:t>seasons, e.g., winter.</w:t>
      </w:r>
      <w:r w:rsidR="0027500A" w:rsidRPr="0027500A">
        <w:t xml:space="preserve"> Unfortunately, </w:t>
      </w:r>
      <w:r w:rsidR="00320717">
        <w:t>the</w:t>
      </w:r>
      <w:r w:rsidR="0027500A" w:rsidRPr="0027500A">
        <w:t xml:space="preserve"> average</w:t>
      </w:r>
      <w:r w:rsidR="00320717">
        <w:t xml:space="preserve"> </w:t>
      </w:r>
      <w:r w:rsidR="00810FC0">
        <w:t xml:space="preserve">weekly maximum </w:t>
      </w:r>
      <w:r w:rsidR="00320717">
        <w:t xml:space="preserve">from the observed </w:t>
      </w:r>
      <w:r w:rsidR="00810FC0">
        <w:t>temperature</w:t>
      </w:r>
      <w:r w:rsidR="00320717">
        <w:t xml:space="preserve"> data</w:t>
      </w:r>
      <w:r w:rsidR="0027500A" w:rsidRPr="0027500A">
        <w:t xml:space="preserve"> </w:t>
      </w:r>
      <w:r w:rsidR="00320717">
        <w:t>does not</w:t>
      </w:r>
      <w:r w:rsidR="0027500A" w:rsidRPr="0027500A">
        <w:t xml:space="preserve"> encompass winter temperatures. Consequently, this discrepancy undermines the accuracy of the comparison between the model and the </w:t>
      </w:r>
      <w:r w:rsidR="00237BA9">
        <w:t>observed</w:t>
      </w:r>
      <w:r w:rsidR="0027500A" w:rsidRPr="0027500A">
        <w:t xml:space="preserve"> temperature data.</w:t>
      </w:r>
      <w:r>
        <w:t xml:space="preserve"> </w:t>
      </w:r>
      <w:r w:rsidR="001143FE" w:rsidRPr="001143FE">
        <w:t xml:space="preserve">Furthermore, it's essential to acknowledge that the </w:t>
      </w:r>
      <w:r w:rsidR="008802D4">
        <w:t>selected</w:t>
      </w:r>
      <w:r w:rsidR="001143FE" w:rsidRPr="001143FE">
        <w:t xml:space="preserve"> sites </w:t>
      </w:r>
      <w:proofErr w:type="gramStart"/>
      <w:r w:rsidR="001143FE" w:rsidRPr="001143FE">
        <w:t xml:space="preserve">are </w:t>
      </w:r>
      <w:r w:rsidR="008802D4">
        <w:t>located</w:t>
      </w:r>
      <w:r w:rsidR="001143FE" w:rsidRPr="001143FE">
        <w:t xml:space="preserve"> in</w:t>
      </w:r>
      <w:proofErr w:type="gramEnd"/>
      <w:r w:rsidR="001143FE" w:rsidRPr="001143FE">
        <w:t xml:space="preserve"> mountainous regions</w:t>
      </w:r>
      <w:r w:rsidR="008802D4">
        <w:t xml:space="preserve"> </w:t>
      </w:r>
      <w:r w:rsidR="00082A33">
        <w:t>(</w:t>
      </w:r>
      <w:r w:rsidR="0095511A">
        <w:fldChar w:fldCharType="begin"/>
      </w:r>
      <w:r w:rsidR="0095511A">
        <w:instrText xml:space="preserve"> REF _Ref157089813 \h </w:instrText>
      </w:r>
      <w:r w:rsidR="0095511A">
        <w:fldChar w:fldCharType="separate"/>
      </w:r>
      <w:r w:rsidR="003C66A8">
        <w:t xml:space="preserve">Figure </w:t>
      </w:r>
      <w:r w:rsidR="003C66A8">
        <w:rPr>
          <w:noProof/>
        </w:rPr>
        <w:t>10</w:t>
      </w:r>
      <w:r w:rsidR="0095511A">
        <w:fldChar w:fldCharType="end"/>
      </w:r>
      <w:r w:rsidR="00082A33">
        <w:t>)</w:t>
      </w:r>
      <w:r w:rsidR="001143FE" w:rsidRPr="001143FE">
        <w:t xml:space="preserve">, possibly characterized by more natural conditions. This geographical distinction raises concerns about the representativeness of these sites for the broader SGR study area. </w:t>
      </w:r>
    </w:p>
    <w:p w14:paraId="6830D7E0" w14:textId="77777777" w:rsidR="0095511A" w:rsidRDefault="0095511A" w:rsidP="0024121D"/>
    <w:p w14:paraId="299387DB" w14:textId="03C19104" w:rsidR="0095511A" w:rsidRDefault="0095511A" w:rsidP="0024121D">
      <w:r>
        <w:lastRenderedPageBreak/>
        <w:t xml:space="preserve">Considering these details, a robust validation analysis was not </w:t>
      </w:r>
      <w:r w:rsidR="00707DCB">
        <w:t>possible. However, the approach and results for validation on the</w:t>
      </w:r>
      <w:r w:rsidR="003E7173">
        <w:t xml:space="preserve"> five selected</w:t>
      </w:r>
      <w:r w:rsidR="00707DCB">
        <w:t xml:space="preserve"> sites is outlined in the appendix.</w:t>
      </w:r>
    </w:p>
    <w:p w14:paraId="5AB87FA2" w14:textId="77777777" w:rsidR="00E43CF3" w:rsidRDefault="00E43CF3" w:rsidP="0024121D"/>
    <w:p w14:paraId="30A2F9B1" w14:textId="17E3A957" w:rsidR="00E43CF3" w:rsidRPr="0024121D" w:rsidRDefault="00E43CF3" w:rsidP="0024121D">
      <w:r>
        <w:rPr>
          <w:noProof/>
        </w:rPr>
        <w:drawing>
          <wp:inline distT="0" distB="0" distL="0" distR="0" wp14:anchorId="13E4392A" wp14:editId="5F0C864A">
            <wp:extent cx="4094939" cy="3962082"/>
            <wp:effectExtent l="0" t="0" r="0" b="635"/>
            <wp:docPr id="1536110747"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0747" name="Picture 3" descr="A map of a city&#10;&#10;Description automatically generated"/>
                    <pic:cNvPicPr/>
                  </pic:nvPicPr>
                  <pic:blipFill rotWithShape="1">
                    <a:blip r:embed="rId24" cstate="print">
                      <a:extLst>
                        <a:ext uri="{28A0092B-C50C-407E-A947-70E740481C1C}">
                          <a14:useLocalDpi xmlns:a14="http://schemas.microsoft.com/office/drawing/2010/main" val="0"/>
                        </a:ext>
                      </a:extLst>
                    </a:blip>
                    <a:srcRect l="16041" r="15057"/>
                    <a:stretch/>
                  </pic:blipFill>
                  <pic:spPr bwMode="auto">
                    <a:xfrm>
                      <a:off x="0" y="0"/>
                      <a:ext cx="4095268" cy="3962400"/>
                    </a:xfrm>
                    <a:prstGeom prst="rect">
                      <a:avLst/>
                    </a:prstGeom>
                    <a:ln>
                      <a:noFill/>
                    </a:ln>
                    <a:extLst>
                      <a:ext uri="{53640926-AAD7-44D8-BBD7-CCE9431645EC}">
                        <a14:shadowObscured xmlns:a14="http://schemas.microsoft.com/office/drawing/2010/main"/>
                      </a:ext>
                    </a:extLst>
                  </pic:spPr>
                </pic:pic>
              </a:graphicData>
            </a:graphic>
          </wp:inline>
        </w:drawing>
      </w:r>
    </w:p>
    <w:p w14:paraId="7B20B03A" w14:textId="54ED2DB5" w:rsidR="00805485" w:rsidRDefault="00E43CF3" w:rsidP="00E43CF3">
      <w:pPr>
        <w:pStyle w:val="Caption"/>
      </w:pPr>
      <w:bookmarkStart w:id="51" w:name="_Ref157089813"/>
      <w:r>
        <w:t xml:space="preserve">Figure </w:t>
      </w:r>
      <w:r>
        <w:fldChar w:fldCharType="begin"/>
      </w:r>
      <w:r>
        <w:instrText xml:space="preserve"> SEQ Figure \* ARABIC </w:instrText>
      </w:r>
      <w:r>
        <w:fldChar w:fldCharType="separate"/>
      </w:r>
      <w:r w:rsidR="003C66A8">
        <w:rPr>
          <w:noProof/>
        </w:rPr>
        <w:t>10</w:t>
      </w:r>
      <w:r>
        <w:fldChar w:fldCharType="end"/>
      </w:r>
      <w:bookmarkEnd w:id="51"/>
      <w:r>
        <w:t xml:space="preserve">: Location of validation </w:t>
      </w:r>
      <w:r w:rsidR="00082A33">
        <w:t>sites selected.</w:t>
      </w:r>
    </w:p>
    <w:p w14:paraId="7E7154A4" w14:textId="77777777" w:rsidR="00E43CF3" w:rsidRDefault="00E43CF3" w:rsidP="004C0D57"/>
    <w:p w14:paraId="48F7DB74" w14:textId="2CE96E6C" w:rsidR="00805485" w:rsidRDefault="00555B12" w:rsidP="00D82EAC">
      <w:pPr>
        <w:pStyle w:val="Heading4"/>
      </w:pPr>
      <w:commentRangeStart w:id="52"/>
      <w:r>
        <w:t>Assessing impact of elevated stream temperature on the benthic community</w:t>
      </w:r>
      <w:commentRangeEnd w:id="52"/>
      <w:r w:rsidR="00813655">
        <w:rPr>
          <w:rStyle w:val="CommentReference"/>
          <w:rFonts w:ascii="Calibri" w:eastAsia="Calibri" w:hAnsi="Calibri" w:cs="Arial"/>
          <w:i w:val="0"/>
          <w:iCs w:val="0"/>
          <w:color w:val="auto"/>
        </w:rPr>
        <w:commentReference w:id="52"/>
      </w:r>
    </w:p>
    <w:p w14:paraId="36E23275" w14:textId="77777777" w:rsidR="00D82EAC" w:rsidRDefault="00D82EAC" w:rsidP="00D82EAC"/>
    <w:p w14:paraId="590A999D" w14:textId="5A93F8F9" w:rsidR="00640B7A" w:rsidRDefault="0087102F" w:rsidP="00640B7A">
      <w:r>
        <w:t xml:space="preserve">The model can be implemented </w:t>
      </w:r>
      <w:r w:rsidR="00A91D3B">
        <w:t xml:space="preserve">to identify areas </w:t>
      </w:r>
      <w:r w:rsidR="00640B7A">
        <w:t>potentially</w:t>
      </w:r>
      <w:r w:rsidR="00640B7A" w:rsidRPr="00640B7A">
        <w:t xml:space="preserve"> affected by </w:t>
      </w:r>
      <w:r w:rsidR="00640B7A">
        <w:t xml:space="preserve">elevated </w:t>
      </w:r>
      <w:r w:rsidR="00640B7A" w:rsidRPr="00640B7A">
        <w:t>stream temperature</w:t>
      </w:r>
      <w:r w:rsidR="00CB5072">
        <w:t>.</w:t>
      </w:r>
      <w:r w:rsidR="00640B7A" w:rsidRPr="00640B7A">
        <w:t xml:space="preserve"> </w:t>
      </w:r>
      <w:r w:rsidR="00CB5072">
        <w:t>B</w:t>
      </w:r>
      <w:r w:rsidR="00CB5072" w:rsidRPr="00640B7A">
        <w:t>y</w:t>
      </w:r>
      <w:r w:rsidR="00640B7A" w:rsidRPr="00640B7A">
        <w:t xml:space="preserve"> applying temperature management targets and adhering to the biological index thresholds detailed in</w:t>
      </w:r>
      <w:r w:rsidR="00640B7A">
        <w:t xml:space="preserve"> </w:t>
      </w:r>
      <w:r w:rsidR="002D592F">
        <w:fldChar w:fldCharType="begin"/>
      </w:r>
      <w:r w:rsidR="002D592F">
        <w:instrText xml:space="preserve"> REF _Ref132899133 \h </w:instrText>
      </w:r>
      <w:r w:rsidR="002D592F">
        <w:fldChar w:fldCharType="separate"/>
      </w:r>
      <w:r w:rsidR="003C66A8">
        <w:t xml:space="preserve">Table </w:t>
      </w:r>
      <w:r w:rsidR="003C66A8">
        <w:rPr>
          <w:noProof/>
        </w:rPr>
        <w:t>4</w:t>
      </w:r>
      <w:r w:rsidR="002D592F">
        <w:fldChar w:fldCharType="end"/>
      </w:r>
      <w:r w:rsidR="002D592F">
        <w:t xml:space="preserve">, </w:t>
      </w:r>
      <w:r w:rsidR="00AD4FA4">
        <w:t xml:space="preserve">bioassessment </w:t>
      </w:r>
      <w:r w:rsidR="002D592F">
        <w:t xml:space="preserve">sites </w:t>
      </w:r>
      <w:r w:rsidR="00B84731">
        <w:t xml:space="preserve">in SGR </w:t>
      </w:r>
      <w:r w:rsidR="00AD4FA4">
        <w:t xml:space="preserve">were </w:t>
      </w:r>
      <w:r w:rsidR="00640B7A" w:rsidRPr="00640B7A">
        <w:t xml:space="preserve">systematically classified into four distinct classes for both the modified and standard </w:t>
      </w:r>
      <w:r w:rsidR="00640B7A">
        <w:t>targets:</w:t>
      </w:r>
    </w:p>
    <w:p w14:paraId="30B00B79" w14:textId="77777777" w:rsidR="003E4A9D" w:rsidRDefault="003E4A9D" w:rsidP="00D82EAC"/>
    <w:p w14:paraId="434FB533" w14:textId="2A968D71" w:rsidR="00AD4FA4" w:rsidRDefault="00AD4FA4" w:rsidP="00AD4FA4">
      <w:pPr>
        <w:pStyle w:val="ListParagraph"/>
        <w:numPr>
          <w:ilvl w:val="0"/>
          <w:numId w:val="37"/>
        </w:numPr>
      </w:pPr>
      <w:r w:rsidRPr="0071643C">
        <w:rPr>
          <w:b/>
          <w:bCs/>
        </w:rPr>
        <w:t>No</w:t>
      </w:r>
      <w:r w:rsidR="00EA22B2" w:rsidRPr="0071643C">
        <w:rPr>
          <w:b/>
          <w:bCs/>
        </w:rPr>
        <w:t xml:space="preserve"> </w:t>
      </w:r>
      <w:r w:rsidRPr="0071643C">
        <w:rPr>
          <w:b/>
          <w:bCs/>
        </w:rPr>
        <w:t>Impact</w:t>
      </w:r>
      <w:r>
        <w:t xml:space="preserve">: </w:t>
      </w:r>
      <w:r w:rsidR="001C36AF">
        <w:t xml:space="preserve">Both the </w:t>
      </w:r>
      <w:r w:rsidR="00B84731">
        <w:t xml:space="preserve">bioassessment </w:t>
      </w:r>
      <w:r w:rsidR="001C36AF">
        <w:t xml:space="preserve">index </w:t>
      </w:r>
      <w:r w:rsidR="003E4A9D">
        <w:t>target</w:t>
      </w:r>
      <w:r w:rsidR="001C36AF">
        <w:t xml:space="preserve"> and the </w:t>
      </w:r>
      <w:r w:rsidR="00490A11">
        <w:t>temperature target</w:t>
      </w:r>
      <w:r w:rsidR="00B84731">
        <w:t xml:space="preserve">s are </w:t>
      </w:r>
      <w:r w:rsidR="00927432">
        <w:t xml:space="preserve">successfully </w:t>
      </w:r>
      <w:proofErr w:type="gramStart"/>
      <w:r w:rsidR="00B84731">
        <w:t>met</w:t>
      </w:r>
      <w:proofErr w:type="gramEnd"/>
    </w:p>
    <w:p w14:paraId="5D625655" w14:textId="1CBAB837" w:rsidR="00B84731" w:rsidRDefault="00254372" w:rsidP="00AD4FA4">
      <w:pPr>
        <w:pStyle w:val="ListParagraph"/>
        <w:numPr>
          <w:ilvl w:val="0"/>
          <w:numId w:val="37"/>
        </w:numPr>
      </w:pPr>
      <w:r w:rsidRPr="0071643C">
        <w:rPr>
          <w:b/>
          <w:bCs/>
        </w:rPr>
        <w:t xml:space="preserve">Biology </w:t>
      </w:r>
      <w:r w:rsidR="00EA22B2" w:rsidRPr="0071643C">
        <w:rPr>
          <w:b/>
          <w:bCs/>
        </w:rPr>
        <w:t>impact</w:t>
      </w:r>
      <w:r w:rsidR="00B84731">
        <w:t xml:space="preserve">: Bioassessment index </w:t>
      </w:r>
      <w:r w:rsidR="003E4A9D">
        <w:t>target</w:t>
      </w:r>
      <w:r w:rsidR="00B84731">
        <w:t xml:space="preserve"> not </w:t>
      </w:r>
      <w:r w:rsidR="00927432">
        <w:t>achieved</w:t>
      </w:r>
      <w:r w:rsidR="00796CD9">
        <w:t xml:space="preserve">, </w:t>
      </w:r>
      <w:r w:rsidR="00927432">
        <w:t xml:space="preserve">but the </w:t>
      </w:r>
      <w:r w:rsidR="00327E08">
        <w:t>t</w:t>
      </w:r>
      <w:r w:rsidR="00796CD9">
        <w:t xml:space="preserve">emperature target </w:t>
      </w:r>
      <w:r w:rsidR="00927432">
        <w:t xml:space="preserve">is </w:t>
      </w:r>
      <w:r w:rsidR="00796CD9">
        <w:t>met</w:t>
      </w:r>
      <w:r w:rsidR="00457DFB">
        <w:t xml:space="preserve">. </w:t>
      </w:r>
      <w:r w:rsidR="00927432">
        <w:t xml:space="preserve">This suggests the presence of another </w:t>
      </w:r>
      <w:r w:rsidR="00457DFB">
        <w:t>physical factor</w:t>
      </w:r>
      <w:r w:rsidR="00927432">
        <w:t xml:space="preserve"> influencing the</w:t>
      </w:r>
      <w:r w:rsidR="00640B7A">
        <w:t xml:space="preserve"> index </w:t>
      </w:r>
      <w:proofErr w:type="gramStart"/>
      <w:r w:rsidR="00640B7A">
        <w:t>score</w:t>
      </w:r>
      <w:proofErr w:type="gramEnd"/>
    </w:p>
    <w:p w14:paraId="53B43BF6" w14:textId="6E069A8A" w:rsidR="00796CD9" w:rsidRDefault="00254372" w:rsidP="00AD4FA4">
      <w:pPr>
        <w:pStyle w:val="ListParagraph"/>
        <w:numPr>
          <w:ilvl w:val="0"/>
          <w:numId w:val="37"/>
        </w:numPr>
      </w:pPr>
      <w:r w:rsidRPr="0071643C">
        <w:rPr>
          <w:b/>
          <w:bCs/>
        </w:rPr>
        <w:t xml:space="preserve">Temperature </w:t>
      </w:r>
      <w:r w:rsidR="00F370AB" w:rsidRPr="0071643C">
        <w:rPr>
          <w:b/>
          <w:bCs/>
        </w:rPr>
        <w:t>impact</w:t>
      </w:r>
      <w:r w:rsidR="00327E08">
        <w:t xml:space="preserve">: </w:t>
      </w:r>
      <w:r w:rsidR="000469F9">
        <w:t xml:space="preserve">Bioassessment index </w:t>
      </w:r>
      <w:r w:rsidR="003E4A9D">
        <w:t>target</w:t>
      </w:r>
      <w:r w:rsidR="000469F9">
        <w:t xml:space="preserve"> </w:t>
      </w:r>
      <w:r w:rsidR="00964161">
        <w:t xml:space="preserve">is </w:t>
      </w:r>
      <w:r w:rsidR="000469F9">
        <w:t xml:space="preserve">met, </w:t>
      </w:r>
      <w:r w:rsidR="00964161">
        <w:t xml:space="preserve">but the </w:t>
      </w:r>
      <w:r w:rsidR="000469F9">
        <w:t xml:space="preserve">temperature target </w:t>
      </w:r>
      <w:r w:rsidR="00964161">
        <w:t xml:space="preserve">is </w:t>
      </w:r>
      <w:r w:rsidR="000469F9">
        <w:t>not</w:t>
      </w:r>
      <w:r w:rsidR="00327E08">
        <w:t xml:space="preserve">. </w:t>
      </w:r>
      <w:r w:rsidR="00964161">
        <w:t>In these cases</w:t>
      </w:r>
      <w:r w:rsidR="00343023">
        <w:t>, although temperature is high</w:t>
      </w:r>
      <w:r w:rsidR="00327E08">
        <w:t xml:space="preserve">, it is likely not causing </w:t>
      </w:r>
      <w:r w:rsidR="00D73043">
        <w:t>stress to the biological community.</w:t>
      </w:r>
    </w:p>
    <w:p w14:paraId="102D29C7" w14:textId="2B17A15C" w:rsidR="000469F9" w:rsidRDefault="00F370AB" w:rsidP="00AD4FA4">
      <w:pPr>
        <w:pStyle w:val="ListParagraph"/>
        <w:numPr>
          <w:ilvl w:val="0"/>
          <w:numId w:val="37"/>
        </w:numPr>
      </w:pPr>
      <w:r w:rsidRPr="0071643C">
        <w:rPr>
          <w:b/>
          <w:bCs/>
        </w:rPr>
        <w:t>Both biology and temperature impacted</w:t>
      </w:r>
      <w:r>
        <w:t xml:space="preserve">: </w:t>
      </w:r>
      <w:r w:rsidR="002A770F">
        <w:t>Neither</w:t>
      </w:r>
      <w:r w:rsidR="003E4A9D">
        <w:t xml:space="preserve"> </w:t>
      </w:r>
      <w:r w:rsidR="002A770F">
        <w:t>target</w:t>
      </w:r>
      <w:r w:rsidR="00343023">
        <w:t xml:space="preserve"> is </w:t>
      </w:r>
      <w:r w:rsidR="002A770F">
        <w:t xml:space="preserve">met, </w:t>
      </w:r>
      <w:r w:rsidR="00343023">
        <w:t xml:space="preserve">and </w:t>
      </w:r>
      <w:r w:rsidR="002A770F">
        <w:t>low</w:t>
      </w:r>
      <w:r w:rsidR="00343023">
        <w:t>-</w:t>
      </w:r>
      <w:r w:rsidR="002A770F">
        <w:t xml:space="preserve">scoring </w:t>
      </w:r>
      <w:r w:rsidR="00343023">
        <w:t>bioassessment</w:t>
      </w:r>
      <w:r w:rsidR="00C15AC1">
        <w:t xml:space="preserve"> index may be attributed to </w:t>
      </w:r>
      <w:r w:rsidR="002A770F">
        <w:t xml:space="preserve">elevated </w:t>
      </w:r>
      <w:r w:rsidR="00D73043">
        <w:t>temperatures.</w:t>
      </w:r>
    </w:p>
    <w:p w14:paraId="1930EF96" w14:textId="77777777" w:rsidR="00AC2208" w:rsidRDefault="00AC2208" w:rsidP="00AC2208"/>
    <w:p w14:paraId="7AC177AC" w14:textId="20894735" w:rsidR="00AC2208" w:rsidRDefault="00AC2208" w:rsidP="00F26AC7">
      <w:proofErr w:type="gramStart"/>
      <w:r>
        <w:t>The majority of</w:t>
      </w:r>
      <w:proofErr w:type="gramEnd"/>
      <w:r>
        <w:t xml:space="preserve"> sites in the SGR falls within the “No Impact” category (</w:t>
      </w:r>
      <w:r>
        <w:fldChar w:fldCharType="begin"/>
      </w:r>
      <w:r>
        <w:instrText xml:space="preserve"> REF _Ref157083273 \h </w:instrText>
      </w:r>
      <w:r>
        <w:fldChar w:fldCharType="separate"/>
      </w:r>
      <w:r w:rsidR="003C66A8">
        <w:t xml:space="preserve">Table </w:t>
      </w:r>
      <w:r w:rsidR="003C66A8">
        <w:rPr>
          <w:noProof/>
        </w:rPr>
        <w:t>6</w:t>
      </w:r>
      <w:r>
        <w:fldChar w:fldCharType="end"/>
      </w:r>
      <w:r>
        <w:t xml:space="preserve">), indicating these sites to have “good” bioassessment scores and are within acceptable temperature limits. However, these sites </w:t>
      </w:r>
      <w:proofErr w:type="gramStart"/>
      <w:r>
        <w:t>are located in</w:t>
      </w:r>
      <w:proofErr w:type="gramEnd"/>
      <w:r>
        <w:t xml:space="preserve"> the upper SGR (</w:t>
      </w:r>
      <w:r>
        <w:fldChar w:fldCharType="begin"/>
      </w:r>
      <w:r>
        <w:instrText xml:space="preserve"> REF _Ref157083251 \h </w:instrText>
      </w:r>
      <w:r>
        <w:fldChar w:fldCharType="separate"/>
      </w:r>
      <w:r w:rsidR="003C66A8">
        <w:t xml:space="preserve">Figure </w:t>
      </w:r>
      <w:r w:rsidR="003C66A8">
        <w:rPr>
          <w:noProof/>
        </w:rPr>
        <w:t>11</w:t>
      </w:r>
      <w:r>
        <w:fldChar w:fldCharType="end"/>
      </w:r>
      <w:r>
        <w:t xml:space="preserve">), where </w:t>
      </w:r>
      <w:r w:rsidR="0067109A">
        <w:t xml:space="preserve">conditions are more natural and </w:t>
      </w:r>
      <w:r>
        <w:t xml:space="preserve">effluent discharge has no influence on the stream. </w:t>
      </w:r>
    </w:p>
    <w:p w14:paraId="3800FE84" w14:textId="77777777" w:rsidR="00AC2208" w:rsidRDefault="00AC2208" w:rsidP="00F26AC7"/>
    <w:p w14:paraId="70522A09" w14:textId="4E910135" w:rsidR="00BC6864" w:rsidRDefault="0067109A" w:rsidP="00F26AC7">
      <w:r>
        <w:t xml:space="preserve">In </w:t>
      </w:r>
      <w:r w:rsidR="00BC6864">
        <w:t xml:space="preserve">the context of this study, </w:t>
      </w:r>
      <w:r w:rsidR="005B0B05">
        <w:t>the “Both biology and temperature impacted”</w:t>
      </w:r>
      <w:r w:rsidR="00AA29DC">
        <w:t xml:space="preserve"> (Both Impact)</w:t>
      </w:r>
      <w:r w:rsidR="005B0B05">
        <w:t xml:space="preserve"> </w:t>
      </w:r>
      <w:r w:rsidR="00586962">
        <w:t>is of most interest, as these are the sites where</w:t>
      </w:r>
      <w:r w:rsidR="000F3EB3">
        <w:t xml:space="preserve"> </w:t>
      </w:r>
      <w:r w:rsidR="005A28C7">
        <w:t xml:space="preserve">stream temperature is </w:t>
      </w:r>
      <w:r w:rsidR="00910213">
        <w:t>potentially</w:t>
      </w:r>
      <w:r w:rsidR="005A28C7">
        <w:t xml:space="preserve"> affect</w:t>
      </w:r>
      <w:r w:rsidR="00910213">
        <w:t>ing</w:t>
      </w:r>
      <w:r w:rsidR="005A28C7">
        <w:t xml:space="preserve"> the benthic community. </w:t>
      </w:r>
      <w:proofErr w:type="gramStart"/>
      <w:r w:rsidR="00AC2208">
        <w:t>The majority of</w:t>
      </w:r>
      <w:proofErr w:type="gramEnd"/>
      <w:r w:rsidR="00AC2208">
        <w:t xml:space="preserve"> sites in the lower SGR (</w:t>
      </w:r>
      <w:r w:rsidR="00AC2208">
        <w:fldChar w:fldCharType="begin"/>
      </w:r>
      <w:r w:rsidR="00AC2208">
        <w:instrText xml:space="preserve"> REF _Ref157083251 \h </w:instrText>
      </w:r>
      <w:r w:rsidR="00AC2208">
        <w:fldChar w:fldCharType="separate"/>
      </w:r>
      <w:r w:rsidR="003C66A8">
        <w:t xml:space="preserve">Figure </w:t>
      </w:r>
      <w:r w:rsidR="003C66A8">
        <w:rPr>
          <w:noProof/>
        </w:rPr>
        <w:t>11</w:t>
      </w:r>
      <w:r w:rsidR="00AC2208">
        <w:fldChar w:fldCharType="end"/>
      </w:r>
      <w:r w:rsidR="00AC2208">
        <w:t>)</w:t>
      </w:r>
      <w:r w:rsidR="00072CDC">
        <w:t xml:space="preserve">, </w:t>
      </w:r>
      <w:r w:rsidR="00072CDC">
        <w:t>although comprise all other categories</w:t>
      </w:r>
      <w:r w:rsidR="00072CDC">
        <w:t>,</w:t>
      </w:r>
      <w:r w:rsidR="002714E0">
        <w:t xml:space="preserve"> </w:t>
      </w:r>
      <w:r w:rsidR="00AC2208">
        <w:t>mostly consist of sites falling within the “Both Impact” class</w:t>
      </w:r>
      <w:r w:rsidR="00A16AF1">
        <w:t xml:space="preserve"> (</w:t>
      </w:r>
      <w:r w:rsidR="00A16AF1">
        <w:fldChar w:fldCharType="begin"/>
      </w:r>
      <w:r w:rsidR="00A16AF1">
        <w:instrText xml:space="preserve"> REF _Ref157083273 \h </w:instrText>
      </w:r>
      <w:r w:rsidR="00A16AF1">
        <w:fldChar w:fldCharType="separate"/>
      </w:r>
      <w:r w:rsidR="003C66A8">
        <w:t xml:space="preserve">Table </w:t>
      </w:r>
      <w:r w:rsidR="003C66A8">
        <w:rPr>
          <w:noProof/>
        </w:rPr>
        <w:t>6</w:t>
      </w:r>
      <w:r w:rsidR="00A16AF1">
        <w:fldChar w:fldCharType="end"/>
      </w:r>
      <w:r w:rsidR="00A16AF1">
        <w:t>)</w:t>
      </w:r>
      <w:r w:rsidR="00072CDC">
        <w:t xml:space="preserve">. </w:t>
      </w:r>
      <w:r w:rsidR="00412149">
        <w:t>Temperatures are potentially higher here for a variety of reasons including urbanization, channelization, and effluent discharge</w:t>
      </w:r>
      <w:r w:rsidR="008D1B8A">
        <w:t xml:space="preserve">, </w:t>
      </w:r>
      <w:commentRangeStart w:id="53"/>
      <w:r w:rsidR="00E856DE">
        <w:t>nonetheless</w:t>
      </w:r>
      <w:r w:rsidR="008D1B8A">
        <w:t xml:space="preserve"> it is these sites that may </w:t>
      </w:r>
      <w:r w:rsidR="007D1598">
        <w:t>be the most sensitive to changes in temperature</w:t>
      </w:r>
      <w:r w:rsidR="00412149">
        <w:t xml:space="preserve">. </w:t>
      </w:r>
      <w:commentRangeEnd w:id="53"/>
      <w:r w:rsidR="00480A71">
        <w:rPr>
          <w:rStyle w:val="CommentReference"/>
        </w:rPr>
        <w:commentReference w:id="53"/>
      </w:r>
      <w:r w:rsidR="000E61D1">
        <w:t>Additionally</w:t>
      </w:r>
      <w:r w:rsidR="00DF005E">
        <w:t xml:space="preserve">, further </w:t>
      </w:r>
      <w:r w:rsidR="000E61D1">
        <w:t>downstream</w:t>
      </w:r>
      <w:r w:rsidR="00DF005E">
        <w:t xml:space="preserve"> </w:t>
      </w:r>
      <w:r w:rsidR="000E61D1">
        <w:t xml:space="preserve">many of the sites are “Biology impacted” (Bio Impact), suggesting that temperature has </w:t>
      </w:r>
      <w:r w:rsidR="00B06FAE">
        <w:t xml:space="preserve">reduced, however other physical </w:t>
      </w:r>
      <w:r w:rsidR="003C14A6">
        <w:t>factors</w:t>
      </w:r>
      <w:r w:rsidR="00B06FAE">
        <w:t xml:space="preserve"> are present that may be impacting </w:t>
      </w:r>
      <w:r w:rsidR="00D74E63">
        <w:t xml:space="preserve">bioassessment scores. </w:t>
      </w:r>
    </w:p>
    <w:p w14:paraId="5B23FDB2" w14:textId="77777777" w:rsidR="009C394E" w:rsidRDefault="009C394E" w:rsidP="009C394E"/>
    <w:p w14:paraId="6D0D9B87" w14:textId="20E4311D" w:rsidR="00D73043" w:rsidRDefault="009C394E" w:rsidP="009C394E">
      <w:pPr>
        <w:pStyle w:val="Caption"/>
      </w:pPr>
      <w:bookmarkStart w:id="54" w:name="_Ref157083273"/>
      <w:r>
        <w:t xml:space="preserve">Table </w:t>
      </w:r>
      <w:r>
        <w:fldChar w:fldCharType="begin"/>
      </w:r>
      <w:r>
        <w:instrText xml:space="preserve"> SEQ Table \* ARABIC </w:instrText>
      </w:r>
      <w:r>
        <w:fldChar w:fldCharType="separate"/>
      </w:r>
      <w:r w:rsidR="003C66A8">
        <w:rPr>
          <w:noProof/>
        </w:rPr>
        <w:t>6</w:t>
      </w:r>
      <w:r>
        <w:fldChar w:fldCharType="end"/>
      </w:r>
      <w:bookmarkEnd w:id="54"/>
      <w:r>
        <w:t xml:space="preserve">: Percentage of </w:t>
      </w:r>
      <w:r w:rsidR="00243614">
        <w:t xml:space="preserve">SGR </w:t>
      </w:r>
      <w:r>
        <w:t>bioassessment sites</w:t>
      </w:r>
      <w:r w:rsidR="00CC26C8">
        <w:t xml:space="preserve"> (n=124)</w:t>
      </w:r>
      <w:r>
        <w:t xml:space="preserve"> in each impact category</w:t>
      </w:r>
      <w:r w:rsidR="00243614">
        <w:t xml:space="preserve"> for modified and standard targets</w:t>
      </w:r>
    </w:p>
    <w:tbl>
      <w:tblPr>
        <w:tblStyle w:val="PlainTable3"/>
        <w:tblW w:w="9810" w:type="dxa"/>
        <w:tblLook w:val="04A0" w:firstRow="1" w:lastRow="0" w:firstColumn="1" w:lastColumn="0" w:noHBand="0" w:noVBand="1"/>
      </w:tblPr>
      <w:tblGrid>
        <w:gridCol w:w="1870"/>
        <w:gridCol w:w="1870"/>
        <w:gridCol w:w="1870"/>
        <w:gridCol w:w="2040"/>
        <w:gridCol w:w="2160"/>
      </w:tblGrid>
      <w:tr w:rsidR="009C394E" w14:paraId="783F30ED" w14:textId="77777777" w:rsidTr="009C39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FD1E0EF" w14:textId="5B0EC695" w:rsidR="009C394E" w:rsidRDefault="009C394E" w:rsidP="009C394E">
            <w:r>
              <w:rPr>
                <w:rFonts w:cs="Calibri"/>
                <w:color w:val="000000"/>
              </w:rPr>
              <w:t>Type</w:t>
            </w:r>
          </w:p>
        </w:tc>
        <w:tc>
          <w:tcPr>
            <w:tcW w:w="1870" w:type="dxa"/>
          </w:tcPr>
          <w:p w14:paraId="41AF09C4" w14:textId="5017B66E" w:rsidR="009C394E" w:rsidRDefault="009C394E" w:rsidP="009C394E">
            <w:pPr>
              <w:cnfStyle w:val="100000000000" w:firstRow="1" w:lastRow="0" w:firstColumn="0" w:lastColumn="0" w:oddVBand="0" w:evenVBand="0" w:oddHBand="0" w:evenHBand="0" w:firstRowFirstColumn="0" w:firstRowLastColumn="0" w:lastRowFirstColumn="0" w:lastRowLastColumn="0"/>
            </w:pPr>
            <w:r>
              <w:rPr>
                <w:rFonts w:cs="Calibri"/>
                <w:color w:val="000000"/>
              </w:rPr>
              <w:t>No Impact (%)</w:t>
            </w:r>
          </w:p>
        </w:tc>
        <w:tc>
          <w:tcPr>
            <w:tcW w:w="1870" w:type="dxa"/>
          </w:tcPr>
          <w:p w14:paraId="73166EFB" w14:textId="38BE6903" w:rsidR="009C394E" w:rsidRDefault="009C394E" w:rsidP="009C394E">
            <w:pPr>
              <w:cnfStyle w:val="100000000000" w:firstRow="1" w:lastRow="0" w:firstColumn="0" w:lastColumn="0" w:oddVBand="0" w:evenVBand="0" w:oddHBand="0" w:evenHBand="0" w:firstRowFirstColumn="0" w:firstRowLastColumn="0" w:lastRowFirstColumn="0" w:lastRowLastColumn="0"/>
            </w:pPr>
            <w:r>
              <w:rPr>
                <w:rFonts w:cs="Calibri"/>
                <w:color w:val="000000"/>
              </w:rPr>
              <w:t>Bio Impact (%)</w:t>
            </w:r>
          </w:p>
        </w:tc>
        <w:tc>
          <w:tcPr>
            <w:tcW w:w="2040" w:type="dxa"/>
          </w:tcPr>
          <w:p w14:paraId="3EAC77AA" w14:textId="7BCF63C4" w:rsidR="009C394E" w:rsidRDefault="009C394E" w:rsidP="009C394E">
            <w:pPr>
              <w:cnfStyle w:val="100000000000" w:firstRow="1" w:lastRow="0" w:firstColumn="0" w:lastColumn="0" w:oddVBand="0" w:evenVBand="0" w:oddHBand="0" w:evenHBand="0" w:firstRowFirstColumn="0" w:firstRowLastColumn="0" w:lastRowFirstColumn="0" w:lastRowLastColumn="0"/>
            </w:pPr>
            <w:r>
              <w:rPr>
                <w:rFonts w:cs="Calibri"/>
                <w:color w:val="000000"/>
              </w:rPr>
              <w:t>Temp Impact (%)</w:t>
            </w:r>
          </w:p>
        </w:tc>
        <w:tc>
          <w:tcPr>
            <w:tcW w:w="2160" w:type="dxa"/>
          </w:tcPr>
          <w:p w14:paraId="79777E8F" w14:textId="5E334193" w:rsidR="009C394E" w:rsidRDefault="009C394E" w:rsidP="009C394E">
            <w:pPr>
              <w:cnfStyle w:val="100000000000" w:firstRow="1" w:lastRow="0" w:firstColumn="0" w:lastColumn="0" w:oddVBand="0" w:evenVBand="0" w:oddHBand="0" w:evenHBand="0" w:firstRowFirstColumn="0" w:firstRowLastColumn="0" w:lastRowFirstColumn="0" w:lastRowLastColumn="0"/>
            </w:pPr>
            <w:r>
              <w:rPr>
                <w:rFonts w:cs="Calibri"/>
                <w:color w:val="000000"/>
              </w:rPr>
              <w:t>Both Impact (%)</w:t>
            </w:r>
          </w:p>
        </w:tc>
      </w:tr>
      <w:tr w:rsidR="009C394E" w14:paraId="4AC660C8" w14:textId="77777777" w:rsidTr="009C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B44F367" w14:textId="3F2449A5" w:rsidR="009C394E" w:rsidRDefault="009C394E" w:rsidP="009C394E">
            <w:r>
              <w:rPr>
                <w:rFonts w:cs="Calibri"/>
                <w:color w:val="000000"/>
              </w:rPr>
              <w:t>Modified</w:t>
            </w:r>
          </w:p>
        </w:tc>
        <w:tc>
          <w:tcPr>
            <w:tcW w:w="1870" w:type="dxa"/>
          </w:tcPr>
          <w:p w14:paraId="0F3A8146" w14:textId="6E2A054C" w:rsidR="009C394E" w:rsidRDefault="009C394E" w:rsidP="009C394E">
            <w:pPr>
              <w:cnfStyle w:val="000000100000" w:firstRow="0" w:lastRow="0" w:firstColumn="0" w:lastColumn="0" w:oddVBand="0" w:evenVBand="0" w:oddHBand="1" w:evenHBand="0" w:firstRowFirstColumn="0" w:firstRowLastColumn="0" w:lastRowFirstColumn="0" w:lastRowLastColumn="0"/>
            </w:pPr>
            <w:r>
              <w:rPr>
                <w:rFonts w:cs="Calibri"/>
                <w:color w:val="000000"/>
              </w:rPr>
              <w:t>69</w:t>
            </w:r>
          </w:p>
        </w:tc>
        <w:tc>
          <w:tcPr>
            <w:tcW w:w="1870" w:type="dxa"/>
          </w:tcPr>
          <w:p w14:paraId="527E1F83" w14:textId="5D1A23F4" w:rsidR="009C394E" w:rsidRDefault="009C394E" w:rsidP="009C394E">
            <w:pPr>
              <w:cnfStyle w:val="000000100000" w:firstRow="0" w:lastRow="0" w:firstColumn="0" w:lastColumn="0" w:oddVBand="0" w:evenVBand="0" w:oddHBand="1" w:evenHBand="0" w:firstRowFirstColumn="0" w:firstRowLastColumn="0" w:lastRowFirstColumn="0" w:lastRowLastColumn="0"/>
            </w:pPr>
            <w:r>
              <w:rPr>
                <w:rFonts w:cs="Calibri"/>
                <w:color w:val="000000"/>
              </w:rPr>
              <w:t>16</w:t>
            </w:r>
          </w:p>
        </w:tc>
        <w:tc>
          <w:tcPr>
            <w:tcW w:w="2040" w:type="dxa"/>
          </w:tcPr>
          <w:p w14:paraId="4B8BD090" w14:textId="4EE21E7B" w:rsidR="009C394E" w:rsidRDefault="009C394E" w:rsidP="009C394E">
            <w:pPr>
              <w:cnfStyle w:val="000000100000" w:firstRow="0" w:lastRow="0" w:firstColumn="0" w:lastColumn="0" w:oddVBand="0" w:evenVBand="0" w:oddHBand="1" w:evenHBand="0" w:firstRowFirstColumn="0" w:firstRowLastColumn="0" w:lastRowFirstColumn="0" w:lastRowLastColumn="0"/>
            </w:pPr>
            <w:r>
              <w:rPr>
                <w:rFonts w:cs="Calibri"/>
                <w:color w:val="000000"/>
              </w:rPr>
              <w:t>6</w:t>
            </w:r>
          </w:p>
        </w:tc>
        <w:tc>
          <w:tcPr>
            <w:tcW w:w="2160" w:type="dxa"/>
          </w:tcPr>
          <w:p w14:paraId="4DCCF456" w14:textId="53B84287" w:rsidR="009C394E" w:rsidRDefault="009C394E" w:rsidP="009C394E">
            <w:pPr>
              <w:cnfStyle w:val="000000100000" w:firstRow="0" w:lastRow="0" w:firstColumn="0" w:lastColumn="0" w:oddVBand="0" w:evenVBand="0" w:oddHBand="1" w:evenHBand="0" w:firstRowFirstColumn="0" w:firstRowLastColumn="0" w:lastRowFirstColumn="0" w:lastRowLastColumn="0"/>
            </w:pPr>
            <w:r>
              <w:rPr>
                <w:rFonts w:cs="Calibri"/>
                <w:color w:val="000000"/>
              </w:rPr>
              <w:t>10</w:t>
            </w:r>
          </w:p>
        </w:tc>
      </w:tr>
      <w:tr w:rsidR="009C394E" w14:paraId="67A992AD" w14:textId="77777777" w:rsidTr="009C394E">
        <w:tc>
          <w:tcPr>
            <w:cnfStyle w:val="001000000000" w:firstRow="0" w:lastRow="0" w:firstColumn="1" w:lastColumn="0" w:oddVBand="0" w:evenVBand="0" w:oddHBand="0" w:evenHBand="0" w:firstRowFirstColumn="0" w:firstRowLastColumn="0" w:lastRowFirstColumn="0" w:lastRowLastColumn="0"/>
            <w:tcW w:w="1870" w:type="dxa"/>
          </w:tcPr>
          <w:p w14:paraId="377BB4D2" w14:textId="5EDD19D2" w:rsidR="009C394E" w:rsidRDefault="009C394E" w:rsidP="009C394E">
            <w:r>
              <w:rPr>
                <w:rFonts w:cs="Calibri"/>
                <w:color w:val="000000"/>
              </w:rPr>
              <w:t>Standard</w:t>
            </w:r>
          </w:p>
        </w:tc>
        <w:tc>
          <w:tcPr>
            <w:tcW w:w="1870" w:type="dxa"/>
          </w:tcPr>
          <w:p w14:paraId="1FD49FCD" w14:textId="633472E4" w:rsidR="009C394E" w:rsidRDefault="009C394E" w:rsidP="009C394E">
            <w:pPr>
              <w:cnfStyle w:val="000000000000" w:firstRow="0" w:lastRow="0" w:firstColumn="0" w:lastColumn="0" w:oddVBand="0" w:evenVBand="0" w:oddHBand="0" w:evenHBand="0" w:firstRowFirstColumn="0" w:firstRowLastColumn="0" w:lastRowFirstColumn="0" w:lastRowLastColumn="0"/>
            </w:pPr>
            <w:r>
              <w:rPr>
                <w:rFonts w:cs="Calibri"/>
                <w:color w:val="000000"/>
              </w:rPr>
              <w:t>53</w:t>
            </w:r>
          </w:p>
        </w:tc>
        <w:tc>
          <w:tcPr>
            <w:tcW w:w="1870" w:type="dxa"/>
          </w:tcPr>
          <w:p w14:paraId="3B034833" w14:textId="6E287A5A" w:rsidR="009C394E" w:rsidRDefault="009C394E" w:rsidP="009C394E">
            <w:pPr>
              <w:cnfStyle w:val="000000000000" w:firstRow="0" w:lastRow="0" w:firstColumn="0" w:lastColumn="0" w:oddVBand="0" w:evenVBand="0" w:oddHBand="0" w:evenHBand="0" w:firstRowFirstColumn="0" w:firstRowLastColumn="0" w:lastRowFirstColumn="0" w:lastRowLastColumn="0"/>
            </w:pPr>
            <w:r>
              <w:rPr>
                <w:rFonts w:cs="Calibri"/>
                <w:color w:val="000000"/>
              </w:rPr>
              <w:t>15</w:t>
            </w:r>
          </w:p>
        </w:tc>
        <w:tc>
          <w:tcPr>
            <w:tcW w:w="2040" w:type="dxa"/>
          </w:tcPr>
          <w:p w14:paraId="07F5A65F" w14:textId="21EAD39F" w:rsidR="009C394E" w:rsidRDefault="009C394E" w:rsidP="009C394E">
            <w:pPr>
              <w:cnfStyle w:val="000000000000" w:firstRow="0" w:lastRow="0" w:firstColumn="0" w:lastColumn="0" w:oddVBand="0" w:evenVBand="0" w:oddHBand="0" w:evenHBand="0" w:firstRowFirstColumn="0" w:firstRowLastColumn="0" w:lastRowFirstColumn="0" w:lastRowLastColumn="0"/>
            </w:pPr>
            <w:r>
              <w:rPr>
                <w:rFonts w:cs="Calibri"/>
                <w:color w:val="000000"/>
              </w:rPr>
              <w:t>3</w:t>
            </w:r>
          </w:p>
        </w:tc>
        <w:tc>
          <w:tcPr>
            <w:tcW w:w="2160" w:type="dxa"/>
          </w:tcPr>
          <w:p w14:paraId="75FC35D1" w14:textId="48C5373B" w:rsidR="009C394E" w:rsidRDefault="009C394E" w:rsidP="009C394E">
            <w:pPr>
              <w:cnfStyle w:val="000000000000" w:firstRow="0" w:lastRow="0" w:firstColumn="0" w:lastColumn="0" w:oddVBand="0" w:evenVBand="0" w:oddHBand="0" w:evenHBand="0" w:firstRowFirstColumn="0" w:firstRowLastColumn="0" w:lastRowFirstColumn="0" w:lastRowLastColumn="0"/>
            </w:pPr>
            <w:r>
              <w:rPr>
                <w:rFonts w:cs="Calibri"/>
                <w:color w:val="000000"/>
              </w:rPr>
              <w:t>29</w:t>
            </w:r>
          </w:p>
        </w:tc>
      </w:tr>
    </w:tbl>
    <w:p w14:paraId="72BC143C" w14:textId="3CA8892D" w:rsidR="00D73043" w:rsidRDefault="00D73043" w:rsidP="00D73043"/>
    <w:p w14:paraId="40A5C8AB" w14:textId="77777777" w:rsidR="00D82EAC" w:rsidRDefault="00D82EAC" w:rsidP="00D82EAC"/>
    <w:p w14:paraId="0A056DCC" w14:textId="3E593BBA" w:rsidR="00D82EAC" w:rsidRPr="00D82EAC" w:rsidRDefault="00D82EAC" w:rsidP="00D82EAC"/>
    <w:p w14:paraId="48D30C6F" w14:textId="43BEF785" w:rsidR="00805485" w:rsidRDefault="00555B12" w:rsidP="004C0D57">
      <w:r>
        <w:rPr>
          <w:noProof/>
        </w:rPr>
        <w:drawing>
          <wp:inline distT="0" distB="0" distL="0" distR="0" wp14:anchorId="102A8E06" wp14:editId="123DE96C">
            <wp:extent cx="5943158" cy="2928026"/>
            <wp:effectExtent l="0" t="0" r="635" b="5715"/>
            <wp:docPr id="2063777550" name="Picture 2" descr="A map of the los angeles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550" name="Picture 2" descr="A map of the los angeles area&#10;&#10;Description automatically generated"/>
                    <pic:cNvPicPr/>
                  </pic:nvPicPr>
                  <pic:blipFill rotWithShape="1">
                    <a:blip r:embed="rId25" cstate="print">
                      <a:extLst>
                        <a:ext uri="{28A0092B-C50C-407E-A947-70E740481C1C}">
                          <a14:useLocalDpi xmlns:a14="http://schemas.microsoft.com/office/drawing/2010/main" val="0"/>
                        </a:ext>
                      </a:extLst>
                    </a:blip>
                    <a:srcRect t="12766" b="13333"/>
                    <a:stretch/>
                  </pic:blipFill>
                  <pic:spPr bwMode="auto">
                    <a:xfrm>
                      <a:off x="0" y="0"/>
                      <a:ext cx="5943600" cy="2928244"/>
                    </a:xfrm>
                    <a:prstGeom prst="rect">
                      <a:avLst/>
                    </a:prstGeom>
                    <a:ln>
                      <a:noFill/>
                    </a:ln>
                    <a:extLst>
                      <a:ext uri="{53640926-AAD7-44D8-BBD7-CCE9431645EC}">
                        <a14:shadowObscured xmlns:a14="http://schemas.microsoft.com/office/drawing/2010/main"/>
                      </a:ext>
                    </a:extLst>
                  </pic:spPr>
                </pic:pic>
              </a:graphicData>
            </a:graphic>
          </wp:inline>
        </w:drawing>
      </w:r>
    </w:p>
    <w:p w14:paraId="624A3904" w14:textId="2E0DC9AB" w:rsidR="009B3839" w:rsidRPr="009B3839" w:rsidRDefault="00501D8D" w:rsidP="009B3839">
      <w:pPr>
        <w:pStyle w:val="Caption"/>
      </w:pPr>
      <w:bookmarkStart w:id="55" w:name="_Ref157083251"/>
      <w:r>
        <w:t xml:space="preserve">Figure </w:t>
      </w:r>
      <w:r>
        <w:fldChar w:fldCharType="begin"/>
      </w:r>
      <w:r>
        <w:instrText xml:space="preserve"> SEQ Figure \* ARABIC </w:instrText>
      </w:r>
      <w:r>
        <w:fldChar w:fldCharType="separate"/>
      </w:r>
      <w:r w:rsidR="003C66A8">
        <w:rPr>
          <w:noProof/>
        </w:rPr>
        <w:t>11</w:t>
      </w:r>
      <w:r>
        <w:fldChar w:fldCharType="end"/>
      </w:r>
      <w:bookmarkEnd w:id="55"/>
      <w:r>
        <w:t xml:space="preserve">: Bioassessment sites </w:t>
      </w:r>
      <w:r w:rsidR="00F26AC7">
        <w:t xml:space="preserve">in SGR </w:t>
      </w:r>
      <w:proofErr w:type="spellStart"/>
      <w:r w:rsidR="00F26AC7">
        <w:t>colour</w:t>
      </w:r>
      <w:proofErr w:type="spellEnd"/>
      <w:r w:rsidR="00F26AC7">
        <w:t xml:space="preserve"> coded by impact category.</w:t>
      </w:r>
    </w:p>
    <w:p w14:paraId="7CC00EC1" w14:textId="76210989" w:rsidR="00225C18" w:rsidRDefault="00225C18" w:rsidP="00225C18">
      <w:pPr>
        <w:pStyle w:val="Heading4"/>
      </w:pPr>
      <w:r>
        <w:t xml:space="preserve">Recommendations </w:t>
      </w:r>
    </w:p>
    <w:p w14:paraId="6F0300AA" w14:textId="77777777" w:rsidR="00225C18" w:rsidRDefault="00225C18" w:rsidP="00225C18"/>
    <w:p w14:paraId="613D7204" w14:textId="77777777" w:rsidR="00225C18" w:rsidRDefault="00225C18" w:rsidP="00225C18">
      <w:r>
        <w:lastRenderedPageBreak/>
        <w:t>Following the literature review and exploratory analysis, we recommend the following to develop regional temperature relationships:</w:t>
      </w:r>
    </w:p>
    <w:p w14:paraId="0D4BF1D3" w14:textId="77777777" w:rsidR="00225C18" w:rsidRDefault="00225C18" w:rsidP="00225C18">
      <w:pPr>
        <w:pStyle w:val="ListParagraph"/>
        <w:numPr>
          <w:ilvl w:val="0"/>
          <w:numId w:val="29"/>
        </w:numPr>
      </w:pPr>
      <w:commentRangeStart w:id="56"/>
      <w:commentRangeStart w:id="57"/>
      <w:r>
        <w:t>Focus on maximum weekly temperature as the primary temperature metric for assessing effects.</w:t>
      </w:r>
      <w:commentRangeEnd w:id="56"/>
      <w:r w:rsidR="00461ED3">
        <w:rPr>
          <w:rStyle w:val="CommentReference"/>
        </w:rPr>
        <w:commentReference w:id="56"/>
      </w:r>
      <w:commentRangeEnd w:id="57"/>
      <w:r w:rsidR="001F2950">
        <w:rPr>
          <w:rStyle w:val="CommentReference"/>
        </w:rPr>
        <w:commentReference w:id="57"/>
      </w:r>
      <w:r>
        <w:t xml:space="preserve"> </w:t>
      </w:r>
    </w:p>
    <w:p w14:paraId="3588F47C" w14:textId="77777777" w:rsidR="00225C18" w:rsidRDefault="00225C18" w:rsidP="00225C18">
      <w:pPr>
        <w:pStyle w:val="ListParagraph"/>
        <w:numPr>
          <w:ilvl w:val="0"/>
          <w:numId w:val="29"/>
        </w:numPr>
      </w:pPr>
      <w:r>
        <w:t>Use the overall stream condition indices CSCI and ASCI for biological response vs. the component metric values.</w:t>
      </w:r>
    </w:p>
    <w:p w14:paraId="621801CD" w14:textId="77777777" w:rsidR="00225C18" w:rsidRDefault="00225C18" w:rsidP="00225C18">
      <w:pPr>
        <w:pStyle w:val="ListParagraph"/>
        <w:numPr>
          <w:ilvl w:val="0"/>
          <w:numId w:val="29"/>
        </w:numPr>
      </w:pPr>
      <w:commentRangeStart w:id="58"/>
      <w:r>
        <w:t>Derive standard and modified biological thresholds that are representative of the local system.</w:t>
      </w:r>
      <w:commentRangeEnd w:id="58"/>
      <w:r w:rsidR="0039687A">
        <w:rPr>
          <w:rStyle w:val="CommentReference"/>
        </w:rPr>
        <w:commentReference w:id="58"/>
      </w:r>
    </w:p>
    <w:p w14:paraId="4E09FD9F" w14:textId="77777777" w:rsidR="00225C18" w:rsidRDefault="00225C18" w:rsidP="00225C18">
      <w:pPr>
        <w:pStyle w:val="ListParagraph"/>
        <w:numPr>
          <w:ilvl w:val="0"/>
          <w:numId w:val="29"/>
        </w:numPr>
      </w:pPr>
      <w:r>
        <w:t>Use the quadratic linear regression on index score to develop preferred temperature range.</w:t>
      </w:r>
    </w:p>
    <w:p w14:paraId="7053A908" w14:textId="77777777" w:rsidR="00225C18" w:rsidRDefault="00225C18" w:rsidP="00225C18">
      <w:pPr>
        <w:pStyle w:val="ListParagraph"/>
        <w:numPr>
          <w:ilvl w:val="0"/>
          <w:numId w:val="29"/>
        </w:numPr>
      </w:pPr>
      <w:r>
        <w:t>Use logistic regression on stream condition score to derive probability of achieving a “healthy” biological condition, with both standard and modified thresholds.</w:t>
      </w:r>
    </w:p>
    <w:p w14:paraId="7440BA2C" w14:textId="676EA885" w:rsidR="003A6C24" w:rsidRDefault="003A6C24" w:rsidP="00225C18">
      <w:pPr>
        <w:pStyle w:val="ListParagraph"/>
        <w:numPr>
          <w:ilvl w:val="0"/>
          <w:numId w:val="29"/>
        </w:numPr>
      </w:pPr>
      <w:r>
        <w:t xml:space="preserve">Implement the model to determine </w:t>
      </w:r>
      <w:r w:rsidR="00203549">
        <w:t xml:space="preserve">locations </w:t>
      </w:r>
      <w:r w:rsidR="00E42FA9">
        <w:t xml:space="preserve">in the area potentially affected by </w:t>
      </w:r>
      <w:r w:rsidR="00FE7895">
        <w:t xml:space="preserve">elevated stream </w:t>
      </w:r>
      <w:proofErr w:type="gramStart"/>
      <w:r w:rsidR="00FE7895">
        <w:t>temperatures</w:t>
      </w:r>
      <w:proofErr w:type="gramEnd"/>
    </w:p>
    <w:p w14:paraId="453A928B" w14:textId="77777777" w:rsidR="004923A4" w:rsidRDefault="004923A4" w:rsidP="00225C18">
      <w:pPr>
        <w:pStyle w:val="Heading4"/>
      </w:pPr>
    </w:p>
    <w:p w14:paraId="548883CD" w14:textId="14F990F4" w:rsidR="00225C18" w:rsidRDefault="00225C18" w:rsidP="00225C18">
      <w:pPr>
        <w:pStyle w:val="Heading4"/>
      </w:pPr>
      <w:r>
        <w:t>Data limitations</w:t>
      </w:r>
    </w:p>
    <w:p w14:paraId="14353EE5" w14:textId="77777777" w:rsidR="00225C18" w:rsidRDefault="00225C18" w:rsidP="00225C18"/>
    <w:p w14:paraId="59BA8E7D" w14:textId="77777777" w:rsidR="00225C18" w:rsidRDefault="00225C18" w:rsidP="00225C18">
      <w:r>
        <w:t>The exploratory analysis revealed several challenges associated with data limitations:</w:t>
      </w:r>
    </w:p>
    <w:p w14:paraId="64F92D32" w14:textId="77777777" w:rsidR="00225C18" w:rsidRPr="007E296A" w:rsidRDefault="00225C18" w:rsidP="00225C18">
      <w:pPr>
        <w:pStyle w:val="ListParagraph"/>
        <w:numPr>
          <w:ilvl w:val="0"/>
          <w:numId w:val="28"/>
        </w:numPr>
      </w:pPr>
      <w:r>
        <w:t xml:space="preserve">Long term stream temperature observation </w:t>
      </w:r>
      <w:proofErr w:type="gramStart"/>
      <w:r>
        <w:t>data;</w:t>
      </w:r>
      <w:proofErr w:type="gramEnd"/>
      <w:r>
        <w:t xml:space="preserve"> accurately quantifying stream temperature regimes at different time scales across the region is of utmost importance to fully comprehend biological response to altered conditions. This, however, is not a trivial task as it would require a stream temperature monitoring network across the </w:t>
      </w:r>
      <w:r w:rsidRPr="007E296A">
        <w:t>entire region, ideally spanning multiple years.</w:t>
      </w:r>
    </w:p>
    <w:p w14:paraId="4647C48F" w14:textId="77777777" w:rsidR="00225C18" w:rsidRDefault="00225C18" w:rsidP="00225C18">
      <w:pPr>
        <w:pStyle w:val="ListParagraph"/>
        <w:numPr>
          <w:ilvl w:val="0"/>
          <w:numId w:val="28"/>
        </w:numPr>
      </w:pPr>
      <w:r w:rsidRPr="007E296A">
        <w:t xml:space="preserve">Spatiotemporal resolution in temperature data; limited to one value per year describing weekly summaries. Higher temporal resolution, at least to a seasonal scale, would provide understanding of the variation between winter and summer biological response. Additionally, expanding the model into other </w:t>
      </w:r>
      <w:r>
        <w:t xml:space="preserve">geographical </w:t>
      </w:r>
      <w:r w:rsidRPr="007E296A">
        <w:t xml:space="preserve">areas within southern California would significantly increase data density, further improving the model and robustness of the assessment. These improvements are achievable through application of a broad-scale stream temperature model, which </w:t>
      </w:r>
      <w:r>
        <w:t>w</w:t>
      </w:r>
      <w:r w:rsidRPr="007E296A">
        <w:t xml:space="preserve">ould utilize the available stream temperature observation data. This is a sizable </w:t>
      </w:r>
      <w:proofErr w:type="gramStart"/>
      <w:r w:rsidRPr="007E296A">
        <w:t>task,</w:t>
      </w:r>
      <w:proofErr w:type="gramEnd"/>
      <w:r w:rsidRPr="007E296A">
        <w:t xml:space="preserve"> however it could provide the necessary data much faster than with the collection of empirical observations.</w:t>
      </w:r>
    </w:p>
    <w:p w14:paraId="0C4DD6DF" w14:textId="743EA25C" w:rsidR="0046752B" w:rsidRPr="007E296A" w:rsidRDefault="00E96B8A" w:rsidP="00225C18">
      <w:pPr>
        <w:pStyle w:val="ListParagraph"/>
        <w:numPr>
          <w:ilvl w:val="0"/>
          <w:numId w:val="28"/>
        </w:numPr>
      </w:pPr>
      <w:r>
        <w:t xml:space="preserve">Additional physical </w:t>
      </w:r>
      <w:proofErr w:type="gramStart"/>
      <w:r>
        <w:t>factors;</w:t>
      </w:r>
      <w:proofErr w:type="gramEnd"/>
      <w:r>
        <w:t xml:space="preserve"> </w:t>
      </w:r>
      <w:r w:rsidR="006167F1">
        <w:t xml:space="preserve">including variables describing e.g., stream flow, </w:t>
      </w:r>
      <w:r w:rsidR="007F6CB1">
        <w:t xml:space="preserve">channel engineering, substrate and shading </w:t>
      </w:r>
      <w:r w:rsidR="003F1903">
        <w:t>would</w:t>
      </w:r>
      <w:r w:rsidR="007F6CB1">
        <w:t xml:space="preserve"> greatly improve model performance and predictive ability. </w:t>
      </w:r>
      <w:r w:rsidR="003F1903">
        <w:t>A</w:t>
      </w:r>
      <w:r w:rsidR="005A3C9B">
        <w:t xml:space="preserve">nalyzing the </w:t>
      </w:r>
      <w:r w:rsidR="001D02F7">
        <w:t xml:space="preserve">predictive </w:t>
      </w:r>
      <w:r w:rsidR="00E32F86">
        <w:t xml:space="preserve">contribution </w:t>
      </w:r>
      <w:r w:rsidR="001D02F7">
        <w:t xml:space="preserve">of </w:t>
      </w:r>
      <w:r w:rsidR="003F1903">
        <w:t xml:space="preserve">these </w:t>
      </w:r>
      <w:r w:rsidR="00E32F86">
        <w:t>different factor</w:t>
      </w:r>
      <w:r w:rsidR="001D02F7">
        <w:t>s</w:t>
      </w:r>
      <w:r w:rsidR="00E32F86">
        <w:t xml:space="preserve"> </w:t>
      </w:r>
      <w:r w:rsidR="001D02F7">
        <w:t>could</w:t>
      </w:r>
      <w:r w:rsidR="005A3C9B">
        <w:t xml:space="preserve"> also be helpful in recommending management actions</w:t>
      </w:r>
      <w:r w:rsidR="00BF6F62">
        <w:t>. Regional flow</w:t>
      </w:r>
      <w:r w:rsidR="00F417FC">
        <w:t xml:space="preserve"> and channel engineering data</w:t>
      </w:r>
      <w:r w:rsidR="00BF6F62">
        <w:t xml:space="preserve"> is available for Southern California, as well as </w:t>
      </w:r>
      <w:r w:rsidR="00F417FC">
        <w:t xml:space="preserve">variables related to </w:t>
      </w:r>
      <w:r w:rsidR="00793D6B">
        <w:t xml:space="preserve">shading. Adding these variables would require </w:t>
      </w:r>
      <w:r w:rsidR="008D3490">
        <w:t xml:space="preserve">additional model development, </w:t>
      </w:r>
      <w:proofErr w:type="gramStart"/>
      <w:r w:rsidR="008D3490">
        <w:t>however</w:t>
      </w:r>
      <w:proofErr w:type="gramEnd"/>
      <w:r w:rsidR="008D3490">
        <w:t xml:space="preserve"> could be achieved in a relatively timely manner.</w:t>
      </w:r>
      <w:r w:rsidR="005A3C9B">
        <w:t xml:space="preserve"> </w:t>
      </w:r>
    </w:p>
    <w:p w14:paraId="4A4C8348" w14:textId="77777777" w:rsidR="00225C18" w:rsidRDefault="00225C18" w:rsidP="00225C18">
      <w:pPr>
        <w:pStyle w:val="ListParagraph"/>
        <w:numPr>
          <w:ilvl w:val="0"/>
          <w:numId w:val="28"/>
        </w:numPr>
      </w:pPr>
      <w:r w:rsidRPr="007E296A">
        <w:t xml:space="preserve">Biological traits: trait information was only available for a subset of species. Additional trait data will allow better quantification of stream temperature stress on life history needs of the benthic community, including response to seasonal and interannual </w:t>
      </w:r>
      <w:r w:rsidRPr="007E296A">
        <w:lastRenderedPageBreak/>
        <w:t>changes. There are numerous benthic community studies in the primary and grey literature that measure or use life history traits related to stream temperature. A literature review would therefore be required</w:t>
      </w:r>
      <w:r>
        <w:t xml:space="preserve"> to enhance the trait data, which could be completed in a relatively speedy manner. However, the use of traits is dependent on their transferability to the unique conditions of Southern California.</w:t>
      </w:r>
    </w:p>
    <w:p w14:paraId="345A0918" w14:textId="77777777" w:rsidR="000837E6" w:rsidRDefault="000837E6" w:rsidP="000837E6"/>
    <w:p w14:paraId="4B4ED80C" w14:textId="77777777" w:rsidR="009B3839" w:rsidRDefault="009B3839" w:rsidP="009B3839">
      <w:pPr>
        <w:pStyle w:val="Heading4"/>
      </w:pPr>
      <w:r>
        <w:t>Conclusions</w:t>
      </w:r>
    </w:p>
    <w:p w14:paraId="10B91F01" w14:textId="77777777" w:rsidR="007E3A36" w:rsidRDefault="007E3A36" w:rsidP="000837E6"/>
    <w:p w14:paraId="46F68282" w14:textId="69126B01" w:rsidR="007E3A36" w:rsidRPr="000837E6" w:rsidRDefault="007E3A36" w:rsidP="000837E6">
      <w:commentRangeStart w:id="59"/>
      <w:r w:rsidRPr="007E3A36">
        <w:t xml:space="preserve">A temperature-ecology model was </w:t>
      </w:r>
      <w:r>
        <w:t>developed</w:t>
      </w:r>
      <w:r w:rsidRPr="007E3A36">
        <w:t xml:space="preserve"> to formulate a methodology for determining stream temperature limits in relation to the benthic community. </w:t>
      </w:r>
      <w:r w:rsidR="00B92377">
        <w:t>Appropriate</w:t>
      </w:r>
      <w:r w:rsidRPr="007E3A36">
        <w:t xml:space="preserve"> biological indicators and stream temperature metrics were identified, </w:t>
      </w:r>
      <w:r w:rsidR="00B92377">
        <w:t>as well as</w:t>
      </w:r>
      <w:r w:rsidRPr="007E3A36">
        <w:t xml:space="preserve"> options for setting a modified bioassessment threshold. </w:t>
      </w:r>
      <w:r w:rsidR="00FD548F">
        <w:t>T</w:t>
      </w:r>
      <w:r w:rsidRPr="007E3A36">
        <w:t>he model demonstrated effectiveness in explaining relationships</w:t>
      </w:r>
      <w:r w:rsidR="00D817C4">
        <w:t xml:space="preserve"> such as </w:t>
      </w:r>
      <w:r w:rsidR="00FD548F">
        <w:t>identifying locations potentially impacted by elevated stream temperature. However</w:t>
      </w:r>
      <w:r w:rsidRPr="007E3A36">
        <w:t>, it may not possess sufficient strength for predictive applications</w:t>
      </w:r>
      <w:r w:rsidR="00B92377">
        <w:t xml:space="preserve"> necessary to determine </w:t>
      </w:r>
      <w:r w:rsidR="00D15B94">
        <w:t>temperature targets</w:t>
      </w:r>
      <w:r w:rsidRPr="007E3A36">
        <w:t xml:space="preserve">. </w:t>
      </w:r>
      <w:r w:rsidR="00D15B94">
        <w:t>Addressing</w:t>
      </w:r>
      <w:r w:rsidRPr="007E3A36">
        <w:t xml:space="preserve"> the challenges posed by data limitations, especially the need for additional physical variables and enhanced spatiotemporal resolution in the modeled temperature input data, is crucial in addressing this limitation. Nevertheless, the outlined approach remains robust and intuitive, providing a valuable tool for understanding and assessing the interplay between stream temperature and the benthic community.</w:t>
      </w:r>
      <w:commentRangeEnd w:id="59"/>
      <w:r w:rsidR="00300A46">
        <w:rPr>
          <w:rStyle w:val="CommentReference"/>
        </w:rPr>
        <w:commentReference w:id="59"/>
      </w:r>
    </w:p>
    <w:p w14:paraId="7455391F" w14:textId="77777777" w:rsidR="00225C18" w:rsidRDefault="00225C18" w:rsidP="00225C18">
      <w:pPr>
        <w:pStyle w:val="ListParagraph"/>
      </w:pPr>
    </w:p>
    <w:p w14:paraId="047D3D8C" w14:textId="77777777" w:rsidR="00225C18" w:rsidRDefault="00225C18" w:rsidP="00225C18">
      <w:pPr>
        <w:pStyle w:val="ListParagraph"/>
      </w:pPr>
    </w:p>
    <w:p w14:paraId="53AECAE5" w14:textId="77777777" w:rsidR="00225C18" w:rsidRDefault="00225C18" w:rsidP="00225C18">
      <w:pPr>
        <w:pStyle w:val="Heading3"/>
      </w:pPr>
      <w:commentRangeStart w:id="60"/>
      <w:r>
        <w:t>Determine the sensitivity of benthic communities to varied temperature thresholds related to currently designated beneficial uses (WARM)</w:t>
      </w:r>
    </w:p>
    <w:p w14:paraId="73AAA561" w14:textId="77777777" w:rsidR="00225C18" w:rsidRDefault="00225C18" w:rsidP="00225C18"/>
    <w:p w14:paraId="7497738B" w14:textId="77777777" w:rsidR="00225C18" w:rsidRDefault="00225C18" w:rsidP="00225C18">
      <w:r>
        <w:t xml:space="preserve">The sensitivity analysis will be </w:t>
      </w:r>
      <w:r w:rsidRPr="00976A16">
        <w:t>completed once the regional relationship development has been</w:t>
      </w:r>
      <w:r>
        <w:t xml:space="preserve"> finalized. Below describes the current workplan. </w:t>
      </w:r>
    </w:p>
    <w:p w14:paraId="71389EB1" w14:textId="77777777" w:rsidR="00225C18" w:rsidRDefault="00225C18" w:rsidP="00225C18"/>
    <w:p w14:paraId="242CEE9A" w14:textId="77777777" w:rsidR="00225C18" w:rsidRDefault="00225C18" w:rsidP="00225C18">
      <w:pPr>
        <w:pStyle w:val="Heading3"/>
      </w:pPr>
      <w:r>
        <w:t xml:space="preserve">Assess temperature impacts </w:t>
      </w:r>
    </w:p>
    <w:p w14:paraId="6ACA5EFD" w14:textId="77777777" w:rsidR="00225C18" w:rsidRDefault="00225C18" w:rsidP="00225C18"/>
    <w:p w14:paraId="70AAEFF7" w14:textId="6AAAD8DE" w:rsidR="00225C18" w:rsidRDefault="00225C18" w:rsidP="00225C18">
      <w:r>
        <w:t>The regional relationships, and biological thresholds, developed provide regional biology-focused temperature curves for benthic communities (</w:t>
      </w:r>
      <w:r>
        <w:fldChar w:fldCharType="begin"/>
      </w:r>
      <w:r>
        <w:instrText xml:space="preserve"> REF _Ref132635279 \h </w:instrText>
      </w:r>
      <w:r>
        <w:fldChar w:fldCharType="separate"/>
      </w:r>
      <w:r w:rsidR="003C66A8">
        <w:t xml:space="preserve">Figure </w:t>
      </w:r>
      <w:r w:rsidR="003C66A8">
        <w:rPr>
          <w:noProof/>
        </w:rPr>
        <w:t>12</w:t>
      </w:r>
      <w:r>
        <w:fldChar w:fldCharType="end"/>
      </w:r>
      <w:r>
        <w:t>).  The curves will be applied in the San Gabriel watershed to predict the ability of local stream temperatures to support beneficial uses. Predictions can be made using all available and appropriate temperature data within the drainage network. In addition, the regional curves will be validated using local temperature and biological conditions scores.</w:t>
      </w:r>
    </w:p>
    <w:p w14:paraId="68C4D1D6" w14:textId="77777777" w:rsidR="00225C18" w:rsidRDefault="00225C18" w:rsidP="00225C18">
      <w:pPr>
        <w:rPr>
          <w:i/>
          <w:iCs/>
        </w:rPr>
      </w:pPr>
    </w:p>
    <w:p w14:paraId="61B2E95D" w14:textId="77777777" w:rsidR="00225C18" w:rsidRDefault="00225C18" w:rsidP="00225C18"/>
    <w:p w14:paraId="27AF80D5" w14:textId="77777777" w:rsidR="00225C18" w:rsidRDefault="00225C18" w:rsidP="00225C18">
      <w:r w:rsidRPr="009519F6">
        <w:rPr>
          <w:noProof/>
        </w:rPr>
        <w:lastRenderedPageBreak/>
        <w:drawing>
          <wp:inline distT="0" distB="0" distL="0" distR="0" wp14:anchorId="71CE5EB0" wp14:editId="15136FD0">
            <wp:extent cx="4727575" cy="4377690"/>
            <wp:effectExtent l="0" t="0" r="0" b="0"/>
            <wp:docPr id="11" name="Picture 1" descr="A picture containing diagram, line, plot, de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diagram, line, plot, design&#10;&#10;Description automatically generated"/>
                    <pic:cNvPicPr>
                      <a:picLocks/>
                    </pic:cNvPicPr>
                  </pic:nvPicPr>
                  <pic:blipFill>
                    <a:blip r:embed="rId26">
                      <a:extLst>
                        <a:ext uri="{28A0092B-C50C-407E-A947-70E740481C1C}">
                          <a14:useLocalDpi xmlns:a14="http://schemas.microsoft.com/office/drawing/2010/main" val="0"/>
                        </a:ext>
                      </a:extLst>
                    </a:blip>
                    <a:srcRect l="30942" t="25891" r="29776" b="9497"/>
                    <a:stretch>
                      <a:fillRect/>
                    </a:stretch>
                  </pic:blipFill>
                  <pic:spPr bwMode="auto">
                    <a:xfrm>
                      <a:off x="0" y="0"/>
                      <a:ext cx="4727575" cy="4377690"/>
                    </a:xfrm>
                    <a:prstGeom prst="rect">
                      <a:avLst/>
                    </a:prstGeom>
                    <a:noFill/>
                    <a:ln>
                      <a:noFill/>
                    </a:ln>
                  </pic:spPr>
                </pic:pic>
              </a:graphicData>
            </a:graphic>
          </wp:inline>
        </w:drawing>
      </w:r>
    </w:p>
    <w:p w14:paraId="12EE4260" w14:textId="64D985BF" w:rsidR="00225C18" w:rsidRPr="00171A57" w:rsidRDefault="00225C18" w:rsidP="00225C18">
      <w:pPr>
        <w:pStyle w:val="Caption"/>
        <w:rPr>
          <w:szCs w:val="22"/>
        </w:rPr>
      </w:pPr>
      <w:bookmarkStart w:id="61" w:name="_Ref132635279"/>
      <w:r>
        <w:t xml:space="preserve">Figure </w:t>
      </w:r>
      <w:r w:rsidR="00000000">
        <w:fldChar w:fldCharType="begin"/>
      </w:r>
      <w:r w:rsidR="00000000">
        <w:instrText xml:space="preserve"> SEQ Figure \* ARABIC </w:instrText>
      </w:r>
      <w:r w:rsidR="00000000">
        <w:fldChar w:fldCharType="separate"/>
      </w:r>
      <w:r w:rsidR="003C66A8">
        <w:rPr>
          <w:noProof/>
        </w:rPr>
        <w:t>12</w:t>
      </w:r>
      <w:r w:rsidR="00000000">
        <w:rPr>
          <w:noProof/>
        </w:rPr>
        <w:fldChar w:fldCharType="end"/>
      </w:r>
      <w:bookmarkEnd w:id="61"/>
      <w:r w:rsidRPr="00171A57">
        <w:rPr>
          <w:szCs w:val="22"/>
        </w:rPr>
        <w:t xml:space="preserve">: Conceptual biological response to </w:t>
      </w:r>
      <w:r>
        <w:rPr>
          <w:szCs w:val="22"/>
        </w:rPr>
        <w:t xml:space="preserve">stream </w:t>
      </w:r>
      <w:r w:rsidRPr="00171A57">
        <w:rPr>
          <w:szCs w:val="22"/>
        </w:rPr>
        <w:t xml:space="preserve">temperature under different physical conditions. The green area represents the critical temperature range needed to support the beneficial use related to the temperature threshold. The curves in this example represent </w:t>
      </w:r>
      <w:r>
        <w:rPr>
          <w:szCs w:val="22"/>
        </w:rPr>
        <w:t>different biological thresholds</w:t>
      </w:r>
      <w:r w:rsidRPr="00171A57">
        <w:rPr>
          <w:szCs w:val="22"/>
        </w:rPr>
        <w:t xml:space="preserve"> in the San Gabriel watershe</w:t>
      </w:r>
      <w:r>
        <w:rPr>
          <w:szCs w:val="22"/>
        </w:rPr>
        <w:t>d.</w:t>
      </w:r>
      <w:commentRangeEnd w:id="60"/>
      <w:r w:rsidR="002C434C">
        <w:rPr>
          <w:rStyle w:val="CommentReference"/>
          <w:i w:val="0"/>
          <w:iCs w:val="0"/>
        </w:rPr>
        <w:commentReference w:id="60"/>
      </w:r>
    </w:p>
    <w:p w14:paraId="59750BEE" w14:textId="77777777" w:rsidR="00225C18" w:rsidRDefault="00225C18" w:rsidP="00225C18"/>
    <w:p w14:paraId="7A5785FF" w14:textId="77777777" w:rsidR="00225C18" w:rsidRPr="001B117E" w:rsidRDefault="00225C18" w:rsidP="00225C18">
      <w:pPr>
        <w:pStyle w:val="Heading3"/>
      </w:pPr>
      <w:r>
        <w:t>References</w:t>
      </w:r>
    </w:p>
    <w:p w14:paraId="0ABC6DFE" w14:textId="77777777" w:rsidR="00225C18" w:rsidRPr="00504512" w:rsidRDefault="00225C18" w:rsidP="00225C18"/>
    <w:p w14:paraId="79D4618B"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Abdi, R, A Rust, JM Wolfand, K Taniguchi-Quan, K Irving, D Philippus, ED Stein, and TS Hogue. 2022. Thermal Suitability of the Los Angeles River for Cold Water Resident and Migrating Fish Under Physical Restoration Alternatives. </w:t>
      </w:r>
      <w:r w:rsidRPr="00BD40D2">
        <w:rPr>
          <w:rFonts w:cs="Calibri"/>
          <w:i/>
          <w:iCs/>
          <w:noProof/>
        </w:rPr>
        <w:t>Frontiers in Environmental Science</w:t>
      </w:r>
      <w:r w:rsidRPr="00BD40D2">
        <w:rPr>
          <w:rFonts w:cs="Calibri"/>
          <w:noProof/>
        </w:rPr>
        <w:t xml:space="preserve"> 9 (January): 1–14. https://doi.org/10.3389/fenvs.2021.749085.</w:t>
      </w:r>
    </w:p>
    <w:p w14:paraId="63AEFB25"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Beck, MW, RD Mazor, S Johnson, K Wisenbaker, J Westfall, PR Ode, R Hill, C Loflen, M Sutula, and ED Stein. 2019. Prioritizing Management Goals for Stream Biological Integrity within the Developed Landscape Context. </w:t>
      </w:r>
      <w:r w:rsidRPr="00BD40D2">
        <w:rPr>
          <w:rFonts w:cs="Calibri"/>
          <w:i/>
          <w:iCs/>
          <w:noProof/>
        </w:rPr>
        <w:t>Freshwater Science</w:t>
      </w:r>
      <w:r w:rsidRPr="00BD40D2">
        <w:rPr>
          <w:rFonts w:cs="Calibri"/>
          <w:noProof/>
        </w:rPr>
        <w:t xml:space="preserve"> 38 (4): 883–98. https://doi.org/10.1086/705996.</w:t>
      </w:r>
    </w:p>
    <w:p w14:paraId="4AE598C7"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Caissie, D. 2006. The Thermal Regime of Rivers: A Review. </w:t>
      </w:r>
      <w:r w:rsidRPr="00BD40D2">
        <w:rPr>
          <w:rFonts w:cs="Calibri"/>
          <w:i/>
          <w:iCs/>
          <w:noProof/>
        </w:rPr>
        <w:t>Freshwater Biology</w:t>
      </w:r>
      <w:r w:rsidRPr="00BD40D2">
        <w:rPr>
          <w:rFonts w:cs="Calibri"/>
          <w:noProof/>
        </w:rPr>
        <w:t xml:space="preserve"> 51 (8): 1389–1406. https://doi.org/10.1111/j.1365-2427.2006.01597.x.</w:t>
      </w:r>
    </w:p>
    <w:p w14:paraId="6522D811"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Ficklin, DL, IT Stewart, and EP Maurer. 2013. Effects of Climate Change on Stream Temperature, Dissolved Oxygen, and Sediment Concentration in the Sierra Nevada in California. </w:t>
      </w:r>
      <w:r w:rsidRPr="00BD40D2">
        <w:rPr>
          <w:rFonts w:cs="Calibri"/>
          <w:i/>
          <w:iCs/>
          <w:noProof/>
        </w:rPr>
        <w:t>Water Resources Research</w:t>
      </w:r>
      <w:r w:rsidRPr="00BD40D2">
        <w:rPr>
          <w:rFonts w:cs="Calibri"/>
          <w:noProof/>
        </w:rPr>
        <w:t xml:space="preserve"> 49 (5): 2765–82. https://doi.org/https://doi.org/10.1002/wrcr.20248.</w:t>
      </w:r>
    </w:p>
    <w:p w14:paraId="04C7F2D9"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lastRenderedPageBreak/>
        <w:t xml:space="preserve">Irving, K, KT Taniguchi-Quan, A Aprahamian, C Rivers, G Sharp, RD Mazor, S Theroux, A Holt, R Peek, and ED Stein. 2022. Application of Flow-Ecology Analysis to Inform Prioritization for Stream Restoration and Management Actions. </w:t>
      </w:r>
      <w:r w:rsidRPr="00BD40D2">
        <w:rPr>
          <w:rFonts w:cs="Calibri"/>
          <w:i/>
          <w:iCs/>
          <w:noProof/>
        </w:rPr>
        <w:t>Frontiers in Environmental Science</w:t>
      </w:r>
      <w:r w:rsidRPr="00BD40D2">
        <w:rPr>
          <w:rFonts w:cs="Calibri"/>
          <w:noProof/>
        </w:rPr>
        <w:t xml:space="preserve"> 9 (February): 1–18. https://doi.org/10.3389/fenvs.2021.787462.</w:t>
      </w:r>
    </w:p>
    <w:p w14:paraId="05BC2D2D"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Mazor, RD, JT May, A Sengupta, KS McCune, BP Bledsoe, and ED Stein. 2018. Tools for Managing Hydrologic Alteration on a Regional Scale: Setting Targets to Protect Stream Health. </w:t>
      </w:r>
      <w:r w:rsidRPr="00BD40D2">
        <w:rPr>
          <w:rFonts w:cs="Calibri"/>
          <w:i/>
          <w:iCs/>
          <w:noProof/>
        </w:rPr>
        <w:t>Freshwater Biology</w:t>
      </w:r>
      <w:r w:rsidRPr="00BD40D2">
        <w:rPr>
          <w:rFonts w:cs="Calibri"/>
          <w:noProof/>
        </w:rPr>
        <w:t xml:space="preserve"> 63 (8): 786–803. https://doi.org/10.1111/fwb.13062.</w:t>
      </w:r>
    </w:p>
    <w:p w14:paraId="1F1DCF9F" w14:textId="533551EA" w:rsidR="00225C18" w:rsidRDefault="00225C18" w:rsidP="00225C18">
      <w:pPr>
        <w:widowControl w:val="0"/>
        <w:autoSpaceDE w:val="0"/>
        <w:autoSpaceDN w:val="0"/>
        <w:adjustRightInd w:val="0"/>
        <w:ind w:left="480" w:hanging="480"/>
        <w:rPr>
          <w:rFonts w:cs="Calibri"/>
          <w:noProof/>
        </w:rPr>
      </w:pPr>
      <w:r w:rsidRPr="00BD40D2">
        <w:rPr>
          <w:rFonts w:cs="Calibri"/>
          <w:noProof/>
        </w:rPr>
        <w:t xml:space="preserve">Mazor, RD, AC Rehn, PR Ode, M Engeln, KC Schiff, ED Stein, DJ Gillett, DB Herbst, and CP Hawkins. 2016. Bioassessment in Complex Environments: Designing an Index for Consistent Meaning in Different Settings. </w:t>
      </w:r>
      <w:r w:rsidRPr="00BD40D2">
        <w:rPr>
          <w:rFonts w:cs="Calibri"/>
          <w:i/>
          <w:iCs/>
          <w:noProof/>
        </w:rPr>
        <w:t>Freshwater Science</w:t>
      </w:r>
      <w:r w:rsidRPr="00BD40D2">
        <w:rPr>
          <w:rFonts w:cs="Calibri"/>
          <w:noProof/>
        </w:rPr>
        <w:t xml:space="preserve"> 35 (1): 249–71. </w:t>
      </w:r>
      <w:hyperlink r:id="rId27" w:history="1">
        <w:r w:rsidR="003C66A8" w:rsidRPr="0062148C">
          <w:rPr>
            <w:rStyle w:val="Hyperlink"/>
            <w:rFonts w:cs="Calibri"/>
            <w:noProof/>
          </w:rPr>
          <w:t>https://doi.org/10.1086/684130</w:t>
        </w:r>
      </w:hyperlink>
      <w:r w:rsidRPr="00BD40D2">
        <w:rPr>
          <w:rFonts w:cs="Calibri"/>
          <w:noProof/>
        </w:rPr>
        <w:t>.</w:t>
      </w:r>
    </w:p>
    <w:p w14:paraId="4F6F63C9" w14:textId="5208FEC3" w:rsidR="003C66A8" w:rsidRPr="00C5371F" w:rsidRDefault="00C5371F" w:rsidP="00225C18">
      <w:pPr>
        <w:widowControl w:val="0"/>
        <w:autoSpaceDE w:val="0"/>
        <w:autoSpaceDN w:val="0"/>
        <w:adjustRightInd w:val="0"/>
        <w:ind w:left="480" w:hanging="480"/>
        <w:rPr>
          <w:rFonts w:cs="Calibri"/>
          <w:noProof/>
        </w:rPr>
      </w:pPr>
      <w:proofErr w:type="spellStart"/>
      <w:r w:rsidRPr="00C5371F">
        <w:rPr>
          <w:rStyle w:val="ui-provider"/>
        </w:rPr>
        <w:t>Mazor</w:t>
      </w:r>
      <w:proofErr w:type="spellEnd"/>
      <w:r w:rsidRPr="00C5371F">
        <w:rPr>
          <w:rStyle w:val="ui-provider"/>
        </w:rPr>
        <w:t xml:space="preserve">, R.D., A.C. Rehn, and M. </w:t>
      </w:r>
      <w:proofErr w:type="spellStart"/>
      <w:r w:rsidRPr="00C5371F">
        <w:rPr>
          <w:rStyle w:val="ui-provider"/>
        </w:rPr>
        <w:t>Sutula</w:t>
      </w:r>
      <w:proofErr w:type="spellEnd"/>
      <w:r w:rsidRPr="00C5371F">
        <w:rPr>
          <w:rStyle w:val="ui-provider"/>
        </w:rPr>
        <w:t xml:space="preserve">. In prep. </w:t>
      </w:r>
      <w:proofErr w:type="spellStart"/>
      <w:r w:rsidRPr="00C5371F">
        <w:rPr>
          <w:rStyle w:val="ui-provider"/>
        </w:rPr>
        <w:t>Biointegrity</w:t>
      </w:r>
      <w:proofErr w:type="spellEnd"/>
      <w:r w:rsidRPr="00C5371F">
        <w:rPr>
          <w:rStyle w:val="ui-provider"/>
        </w:rPr>
        <w:t xml:space="preserve"> and </w:t>
      </w:r>
      <w:proofErr w:type="spellStart"/>
      <w:r w:rsidRPr="00C5371F">
        <w:rPr>
          <w:rStyle w:val="ui-provider"/>
        </w:rPr>
        <w:t>biostimulatory</w:t>
      </w:r>
      <w:proofErr w:type="spellEnd"/>
      <w:r w:rsidRPr="00C5371F">
        <w:rPr>
          <w:rStyle w:val="ui-provider"/>
        </w:rPr>
        <w:t xml:space="preserve"> indicators and thresholds for modified channels, intermittent streams, and streams on the Central Valley Floor. SCCWRP Technical Report. Costa Mesa, CA. Draft available upon request (</w:t>
      </w:r>
      <w:hyperlink r:id="rId28" w:tgtFrame="_blank" w:tooltip="mailto:raphaelm@sccwrp.org" w:history="1">
        <w:r w:rsidRPr="00C5371F">
          <w:rPr>
            <w:rStyle w:val="Hyperlink"/>
            <w:color w:val="auto"/>
            <w:u w:val="none"/>
          </w:rPr>
          <w:t>raphaelm@sccwrp.org</w:t>
        </w:r>
      </w:hyperlink>
      <w:r w:rsidRPr="00C5371F">
        <w:rPr>
          <w:rStyle w:val="ui-provider"/>
        </w:rPr>
        <w:t>).</w:t>
      </w:r>
    </w:p>
    <w:p w14:paraId="55B2CA0C"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Ode, PR, AC Rehn, RD Mazor, KC Schiff, ED Stein, JT May, LR Brown, et al. 2016. Evaluating the Adequacy of a Reference-Site Pool for Ecological Assessments in Environmentally Complex Regions. </w:t>
      </w:r>
      <w:r w:rsidRPr="00BD40D2">
        <w:rPr>
          <w:rFonts w:cs="Calibri"/>
          <w:i/>
          <w:iCs/>
          <w:noProof/>
        </w:rPr>
        <w:t>Freshwater Science</w:t>
      </w:r>
      <w:r w:rsidRPr="00BD40D2">
        <w:rPr>
          <w:rFonts w:cs="Calibri"/>
          <w:noProof/>
        </w:rPr>
        <w:t xml:space="preserve"> 35 (1): 237–48. https://doi.org/10.1086/684003.</w:t>
      </w:r>
    </w:p>
    <w:p w14:paraId="46FE0C8B"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Rogers, J, E Stein, M Beck, K Flint, A Kinoshita, and R Ambrose. 2021. Modelling Future Changes to the Hydrological and Thermal Regime of Unaltered Streams Using Projected Changes in Climate to Support Planning for Sensitive Species Management. </w:t>
      </w:r>
      <w:r w:rsidRPr="00BD40D2">
        <w:rPr>
          <w:rFonts w:cs="Calibri"/>
          <w:i/>
          <w:iCs/>
          <w:noProof/>
        </w:rPr>
        <w:t>Ecohydrology</w:t>
      </w:r>
      <w:r w:rsidRPr="00BD40D2">
        <w:rPr>
          <w:rFonts w:cs="Calibri"/>
          <w:noProof/>
        </w:rPr>
        <w:t xml:space="preserve"> 14 (5): e2299. https://doi.org/https://doi.org/10.1002/eco.2299.</w:t>
      </w:r>
    </w:p>
    <w:p w14:paraId="1B3416B3"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Somers, KA, ES Bernhardt, JB Grace, BA Hassett, EB Sudduth, S Wang, and DL Urban. 2013. Streams in the Urban Heat Island: Spatial and Temporal Variability in Temperature.</w:t>
      </w:r>
      <w:r>
        <w:rPr>
          <w:rFonts w:cs="Calibri"/>
          <w:noProof/>
        </w:rPr>
        <w:t xml:space="preserve"> </w:t>
      </w:r>
      <w:r w:rsidRPr="00BD40D2">
        <w:rPr>
          <w:rFonts w:cs="Calibri"/>
          <w:i/>
          <w:iCs/>
          <w:noProof/>
        </w:rPr>
        <w:t>Freshwater Science</w:t>
      </w:r>
      <w:r w:rsidRPr="00BD40D2">
        <w:rPr>
          <w:rFonts w:cs="Calibri"/>
          <w:noProof/>
        </w:rPr>
        <w:t xml:space="preserve"> 32 (1): 309–26. https://doi.org/10.1899/12-046.1.</w:t>
      </w:r>
    </w:p>
    <w:p w14:paraId="3857A193"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Theroux, S, RD Mazor, MW Beck, PR Ode, ED Stein, and M Sutula. 2020. Predictive Biological Indices for Algae Populations in Diverse Stream Environments. </w:t>
      </w:r>
      <w:r w:rsidRPr="00BD40D2">
        <w:rPr>
          <w:rFonts w:cs="Calibri"/>
          <w:i/>
          <w:iCs/>
          <w:noProof/>
        </w:rPr>
        <w:t>Ecological Indicators</w:t>
      </w:r>
      <w:r w:rsidRPr="00BD40D2">
        <w:rPr>
          <w:rFonts w:cs="Calibri"/>
          <w:noProof/>
        </w:rPr>
        <w:t xml:space="preserve"> 119 (January). https://doi.org/10.1016/j.ecolind.2020.106421.</w:t>
      </w:r>
    </w:p>
    <w:p w14:paraId="14DE685C" w14:textId="77777777" w:rsidR="00225C18" w:rsidRPr="00BD40D2" w:rsidRDefault="00225C18" w:rsidP="00225C18">
      <w:pPr>
        <w:widowControl w:val="0"/>
        <w:autoSpaceDE w:val="0"/>
        <w:autoSpaceDN w:val="0"/>
        <w:adjustRightInd w:val="0"/>
        <w:ind w:left="480" w:hanging="480"/>
        <w:rPr>
          <w:rFonts w:cs="Calibri"/>
          <w:noProof/>
        </w:rPr>
      </w:pPr>
      <w:r w:rsidRPr="00BD40D2">
        <w:rPr>
          <w:rFonts w:cs="Calibri"/>
          <w:noProof/>
        </w:rPr>
        <w:t xml:space="preserve">Varpe, Ø. 2017. Life History Adaptations to Seasonality. </w:t>
      </w:r>
      <w:r w:rsidRPr="00BD40D2">
        <w:rPr>
          <w:rFonts w:cs="Calibri"/>
          <w:i/>
          <w:iCs/>
          <w:noProof/>
        </w:rPr>
        <w:t>Integrative and Comparative Biology</w:t>
      </w:r>
      <w:r w:rsidRPr="00BD40D2">
        <w:rPr>
          <w:rFonts w:cs="Calibri"/>
          <w:noProof/>
        </w:rPr>
        <w:t xml:space="preserve"> 57 (5): 943–60. https://doi.org/10.1093/icb/icx123.</w:t>
      </w:r>
    </w:p>
    <w:p w14:paraId="335650BD" w14:textId="77777777" w:rsidR="00225C18" w:rsidRDefault="00225C18" w:rsidP="00225C18">
      <w:pPr>
        <w:widowControl w:val="0"/>
        <w:autoSpaceDE w:val="0"/>
        <w:autoSpaceDN w:val="0"/>
        <w:adjustRightInd w:val="0"/>
        <w:ind w:left="480" w:hanging="480"/>
      </w:pPr>
    </w:p>
    <w:p w14:paraId="116428CC" w14:textId="77777777" w:rsidR="00225C18" w:rsidRDefault="00225C18" w:rsidP="00225C18">
      <w:pPr>
        <w:pStyle w:val="Heading3"/>
      </w:pPr>
    </w:p>
    <w:p w14:paraId="4A7DCE2F" w14:textId="77777777" w:rsidR="00225C18" w:rsidRDefault="00225C18" w:rsidP="00225C18">
      <w:pPr>
        <w:pStyle w:val="Heading3"/>
      </w:pPr>
    </w:p>
    <w:p w14:paraId="575BC421" w14:textId="77777777" w:rsidR="00225C18" w:rsidRDefault="00225C18" w:rsidP="00225C18">
      <w:pPr>
        <w:pStyle w:val="Heading3"/>
      </w:pPr>
    </w:p>
    <w:p w14:paraId="768004C5" w14:textId="77777777" w:rsidR="00225C18" w:rsidRDefault="00225C18" w:rsidP="00225C18">
      <w:pPr>
        <w:pStyle w:val="Heading3"/>
      </w:pPr>
    </w:p>
    <w:p w14:paraId="2843F127" w14:textId="77777777" w:rsidR="00225C18" w:rsidRDefault="00225C18" w:rsidP="00225C18">
      <w:pPr>
        <w:pStyle w:val="Heading3"/>
      </w:pPr>
    </w:p>
    <w:p w14:paraId="51873B1C" w14:textId="77777777" w:rsidR="00225C18" w:rsidRDefault="00225C18" w:rsidP="00225C18">
      <w:pPr>
        <w:pStyle w:val="Heading3"/>
      </w:pPr>
    </w:p>
    <w:p w14:paraId="4BF3881F" w14:textId="77777777" w:rsidR="00225C18" w:rsidRDefault="00225C18" w:rsidP="00225C18">
      <w:pPr>
        <w:pStyle w:val="Heading3"/>
      </w:pPr>
    </w:p>
    <w:p w14:paraId="58B9FD21" w14:textId="77777777" w:rsidR="00225C18" w:rsidRDefault="00225C18" w:rsidP="00225C18">
      <w:pPr>
        <w:pStyle w:val="Heading3"/>
      </w:pPr>
    </w:p>
    <w:p w14:paraId="7230BC18" w14:textId="77777777" w:rsidR="00225C18" w:rsidRDefault="00225C18" w:rsidP="00225C18">
      <w:pPr>
        <w:pStyle w:val="Heading3"/>
      </w:pPr>
    </w:p>
    <w:p w14:paraId="52ACCE24" w14:textId="77777777" w:rsidR="00225C18" w:rsidRDefault="00225C18" w:rsidP="00225C18">
      <w:pPr>
        <w:pStyle w:val="Heading3"/>
      </w:pPr>
    </w:p>
    <w:p w14:paraId="4A6D2ACC" w14:textId="77777777" w:rsidR="00225C18" w:rsidRDefault="00225C18" w:rsidP="00225C18">
      <w:pPr>
        <w:pStyle w:val="Heading3"/>
      </w:pPr>
    </w:p>
    <w:p w14:paraId="590FA747" w14:textId="77777777" w:rsidR="00225C18" w:rsidRDefault="00225C18" w:rsidP="00225C18">
      <w:pPr>
        <w:pStyle w:val="Heading3"/>
      </w:pPr>
    </w:p>
    <w:p w14:paraId="48914076" w14:textId="77777777" w:rsidR="00225C18" w:rsidRDefault="00225C18" w:rsidP="00225C18">
      <w:pPr>
        <w:pStyle w:val="Heading3"/>
      </w:pPr>
      <w:r>
        <w:br w:type="page"/>
      </w:r>
      <w:r>
        <w:lastRenderedPageBreak/>
        <w:t>Appendix</w:t>
      </w:r>
    </w:p>
    <w:p w14:paraId="0762B767" w14:textId="77777777" w:rsidR="00225C18" w:rsidRPr="00B20A8C" w:rsidRDefault="00225C18" w:rsidP="00225C18"/>
    <w:p w14:paraId="7122974C" w14:textId="77777777" w:rsidR="00225C18" w:rsidRDefault="00225C18" w:rsidP="00225C18">
      <w:r w:rsidRPr="00250CB4">
        <w:rPr>
          <w:noProof/>
        </w:rPr>
        <w:drawing>
          <wp:inline distT="0" distB="0" distL="0" distR="0" wp14:anchorId="25B54B5E" wp14:editId="37190F98">
            <wp:extent cx="5213985" cy="3482340"/>
            <wp:effectExtent l="0" t="0" r="0" b="0"/>
            <wp:docPr id="12" name="Picture 1406516963" descr="A picture containing text, diagram, plot,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6516963" descr="A picture containing text, diagram, plot, line&#10;&#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3985" cy="3482340"/>
                    </a:xfrm>
                    <a:prstGeom prst="rect">
                      <a:avLst/>
                    </a:prstGeom>
                    <a:noFill/>
                    <a:ln>
                      <a:noFill/>
                    </a:ln>
                  </pic:spPr>
                </pic:pic>
              </a:graphicData>
            </a:graphic>
          </wp:inline>
        </w:drawing>
      </w:r>
    </w:p>
    <w:p w14:paraId="5713373E" w14:textId="6E9795D1" w:rsidR="00225C18" w:rsidRDefault="00225C18" w:rsidP="00225C18">
      <w:pPr>
        <w:pStyle w:val="Caption"/>
      </w:pPr>
      <w:r>
        <w:t>Figure S</w:t>
      </w:r>
      <w:r w:rsidR="00000000">
        <w:fldChar w:fldCharType="begin"/>
      </w:r>
      <w:r w:rsidR="00000000">
        <w:instrText xml:space="preserve"> SEQ Figure_S \* ARABIC </w:instrText>
      </w:r>
      <w:r w:rsidR="00000000">
        <w:fldChar w:fldCharType="separate"/>
      </w:r>
      <w:r w:rsidR="003C66A8">
        <w:rPr>
          <w:noProof/>
        </w:rPr>
        <w:t>1</w:t>
      </w:r>
      <w:r w:rsidR="00000000">
        <w:rPr>
          <w:noProof/>
        </w:rPr>
        <w:fldChar w:fldCharType="end"/>
      </w:r>
      <w:r>
        <w:t>: Quadratic linear relationship between maximum weekly temperature and CSCI component metrics</w:t>
      </w:r>
    </w:p>
    <w:p w14:paraId="173B3073" w14:textId="77777777" w:rsidR="00225C18" w:rsidRDefault="00225C18" w:rsidP="00225C18">
      <w:r w:rsidRPr="00BE14EB">
        <w:rPr>
          <w:noProof/>
        </w:rPr>
        <w:drawing>
          <wp:inline distT="0" distB="0" distL="0" distR="0" wp14:anchorId="577807C5" wp14:editId="32CEEA55">
            <wp:extent cx="5281930" cy="3511550"/>
            <wp:effectExtent l="0" t="0" r="0" b="0"/>
            <wp:docPr id="13" name="Picture 4429623" descr="A picture containing text, line, plot,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29623" descr="A picture containing text, line, plot, diagram&#10;&#10;Description automatically generated"/>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1930" cy="3511550"/>
                    </a:xfrm>
                    <a:prstGeom prst="rect">
                      <a:avLst/>
                    </a:prstGeom>
                    <a:noFill/>
                    <a:ln>
                      <a:noFill/>
                    </a:ln>
                  </pic:spPr>
                </pic:pic>
              </a:graphicData>
            </a:graphic>
          </wp:inline>
        </w:drawing>
      </w:r>
    </w:p>
    <w:p w14:paraId="54BE66F8" w14:textId="071889DE" w:rsidR="00225C18" w:rsidRDefault="00225C18" w:rsidP="00225C18">
      <w:pPr>
        <w:pStyle w:val="Caption"/>
      </w:pPr>
      <w:r w:rsidRPr="00942F1C">
        <w:t>Figure</w:t>
      </w:r>
      <w:r>
        <w:t xml:space="preserve"> S</w:t>
      </w:r>
      <w:r w:rsidR="00000000">
        <w:fldChar w:fldCharType="begin"/>
      </w:r>
      <w:r w:rsidR="00000000">
        <w:instrText xml:space="preserve"> SEQ Figure_S \* ARABIC </w:instrText>
      </w:r>
      <w:r w:rsidR="00000000">
        <w:fldChar w:fldCharType="separate"/>
      </w:r>
      <w:r w:rsidR="003C66A8">
        <w:rPr>
          <w:noProof/>
        </w:rPr>
        <w:t>2</w:t>
      </w:r>
      <w:r w:rsidR="00000000">
        <w:rPr>
          <w:noProof/>
        </w:rPr>
        <w:fldChar w:fldCharType="end"/>
      </w:r>
      <w:r>
        <w:t>:</w:t>
      </w:r>
      <w:r w:rsidRPr="00C35FD1">
        <w:t xml:space="preserve"> </w:t>
      </w:r>
      <w:r>
        <w:t xml:space="preserve">Quadratic linear relationship between maximum weekly temperature and ASCI component </w:t>
      </w:r>
      <w:proofErr w:type="gramStart"/>
      <w:r>
        <w:t>metrics</w:t>
      </w:r>
      <w:proofErr w:type="gramEnd"/>
    </w:p>
    <w:p w14:paraId="36B0AE1F" w14:textId="65867357" w:rsidR="00D147EC" w:rsidRDefault="002C6F66" w:rsidP="002C6F66">
      <w:pPr>
        <w:pStyle w:val="Heading4"/>
      </w:pPr>
      <w:r>
        <w:lastRenderedPageBreak/>
        <w:t>Validation of probability analysis method</w:t>
      </w:r>
    </w:p>
    <w:p w14:paraId="620F6AF4" w14:textId="77777777" w:rsidR="00275724" w:rsidRDefault="00275724" w:rsidP="002C6F66"/>
    <w:p w14:paraId="6EE1BC4C" w14:textId="7A80EA71" w:rsidR="00275724" w:rsidRDefault="00275724" w:rsidP="00275724">
      <w:r>
        <w:t xml:space="preserve">The probability models were </w:t>
      </w:r>
      <w:r>
        <w:t>applied</w:t>
      </w:r>
      <w:r>
        <w:t xml:space="preserve"> to</w:t>
      </w:r>
      <w:r>
        <w:t xml:space="preserve"> predict</w:t>
      </w:r>
      <w:r>
        <w:t xml:space="preserve"> the </w:t>
      </w:r>
      <w:r>
        <w:t xml:space="preserve">probability </w:t>
      </w:r>
      <w:r>
        <w:t>of attaining either the standard or modified bioassessment score based on the observed stream temperature. The continuous temperature data</w:t>
      </w:r>
      <w:r>
        <w:t xml:space="preserve"> used</w:t>
      </w:r>
      <w:r w:rsidR="00626EB1">
        <w:t xml:space="preserve"> were </w:t>
      </w:r>
      <w:r>
        <w:t xml:space="preserve">drawn from the </w:t>
      </w:r>
      <w:r>
        <w:t>collated</w:t>
      </w:r>
      <w:r>
        <w:t xml:space="preserve"> dataset outlined in the main text</w:t>
      </w:r>
      <w:r w:rsidR="00626EB1">
        <w:t>.</w:t>
      </w:r>
    </w:p>
    <w:p w14:paraId="650194C3" w14:textId="77777777" w:rsidR="00275724" w:rsidRDefault="00275724" w:rsidP="00275724"/>
    <w:p w14:paraId="08B4DF13" w14:textId="4B143C02" w:rsidR="00275724" w:rsidRDefault="00626EB1" w:rsidP="00275724">
      <w:r>
        <w:t>Bioassessment v</w:t>
      </w:r>
      <w:r w:rsidR="00275724">
        <w:t>alidation sites, meeting specific criteria, were identified as follows:</w:t>
      </w:r>
    </w:p>
    <w:p w14:paraId="1DDE9467" w14:textId="77777777" w:rsidR="00275724" w:rsidRDefault="00275724" w:rsidP="00275724">
      <w:r>
        <w:t>1. They share the same COMID as the available temperature data.</w:t>
      </w:r>
    </w:p>
    <w:p w14:paraId="7EEFE53E" w14:textId="77777777" w:rsidR="00275724" w:rsidRDefault="00275724" w:rsidP="00275724">
      <w:r>
        <w:t>2. They were sampled in the same year as the corresponding temperature data.</w:t>
      </w:r>
    </w:p>
    <w:p w14:paraId="543A73B5" w14:textId="77777777" w:rsidR="00275724" w:rsidRDefault="00275724" w:rsidP="00275724"/>
    <w:p w14:paraId="4730BC19" w14:textId="6175CE14" w:rsidR="00275724" w:rsidRDefault="00275724" w:rsidP="00275724">
      <w:r>
        <w:t>Ultimately, only five sites demonstrated a spatiotemporal match, satisfying both criteria for inclusion in the validation process.</w:t>
      </w:r>
    </w:p>
    <w:p w14:paraId="7A387A30" w14:textId="77777777" w:rsidR="00626EB1" w:rsidRDefault="00626EB1" w:rsidP="00275724"/>
    <w:p w14:paraId="6A6D05EE" w14:textId="4C558373" w:rsidR="004D7B19" w:rsidRDefault="001F4B28" w:rsidP="00C42172">
      <w:r>
        <w:t>For validation, t</w:t>
      </w:r>
      <w:r w:rsidR="00B75EAD">
        <w:t xml:space="preserve">he predicted probability </w:t>
      </w:r>
      <w:r>
        <w:t xml:space="preserve">was compared with the observed bioassessment score </w:t>
      </w:r>
      <w:r w:rsidR="004A5794">
        <w:t xml:space="preserve">obtained </w:t>
      </w:r>
      <w:r>
        <w:t xml:space="preserve">from the validation sites. </w:t>
      </w:r>
      <w:r w:rsidR="004A5794">
        <w:t xml:space="preserve">Probability ranges between 0 and 1, </w:t>
      </w:r>
      <w:r w:rsidR="00242495">
        <w:t>therefore,</w:t>
      </w:r>
      <w:r w:rsidR="004A5794">
        <w:t xml:space="preserve"> to facili</w:t>
      </w:r>
      <w:r w:rsidR="0047396C">
        <w:t>tate a</w:t>
      </w:r>
      <w:r>
        <w:t xml:space="preserve"> direct comparison</w:t>
      </w:r>
      <w:r w:rsidR="00A349F4">
        <w:t xml:space="preserve"> the </w:t>
      </w:r>
      <w:r w:rsidR="0047396C">
        <w:t xml:space="preserve">bioassessment </w:t>
      </w:r>
      <w:r w:rsidR="00A349F4">
        <w:t>values</w:t>
      </w:r>
      <w:r w:rsidR="004F7F25">
        <w:t xml:space="preserve"> were </w:t>
      </w:r>
      <w:r w:rsidR="00A349F4">
        <w:t>standardized between 0 and 1</w:t>
      </w:r>
      <w:r w:rsidR="0047396C">
        <w:t>. Here</w:t>
      </w:r>
      <w:r w:rsidR="00845075">
        <w:t>, a value of 1</w:t>
      </w:r>
      <w:r w:rsidR="00A349F4">
        <w:t xml:space="preserve"> represent</w:t>
      </w:r>
      <w:r w:rsidR="00845075">
        <w:t>s</w:t>
      </w:r>
      <w:r w:rsidR="00A349F4">
        <w:t xml:space="preserve"> </w:t>
      </w:r>
      <w:r w:rsidR="00571B9F">
        <w:t xml:space="preserve">the standard or modified threshold, e.g., 0.6 or 0.79 for CSCI. </w:t>
      </w:r>
      <w:r w:rsidR="00480674">
        <w:t xml:space="preserve">The probability was then </w:t>
      </w:r>
      <w:r w:rsidR="00EA0E7B">
        <w:t>plotted</w:t>
      </w:r>
      <w:r w:rsidR="00480674">
        <w:t xml:space="preserve"> in an observed versus expected </w:t>
      </w:r>
      <w:r w:rsidR="001B4A25">
        <w:t>figure (</w:t>
      </w:r>
      <w:r w:rsidR="00381AD7">
        <w:fldChar w:fldCharType="begin"/>
      </w:r>
      <w:r w:rsidR="00381AD7">
        <w:instrText xml:space="preserve"> REF _Ref157091478 \h </w:instrText>
      </w:r>
      <w:r w:rsidR="00381AD7">
        <w:fldChar w:fldCharType="separate"/>
      </w:r>
      <w:r w:rsidR="003C66A8">
        <w:t>Figure S</w:t>
      </w:r>
      <w:r w:rsidR="003C66A8">
        <w:rPr>
          <w:noProof/>
        </w:rPr>
        <w:t>3</w:t>
      </w:r>
      <w:r w:rsidR="00381AD7">
        <w:fldChar w:fldCharType="end"/>
      </w:r>
      <w:r w:rsidR="001B4A25">
        <w:t>)</w:t>
      </w:r>
      <w:r w:rsidR="00277BE1">
        <w:t>.</w:t>
      </w:r>
      <w:r w:rsidR="00845075">
        <w:t xml:space="preserve"> </w:t>
      </w:r>
      <w:r w:rsidR="00C42172">
        <w:t>This figure provides a visual assessment of how well the predicted probabilities align with the actual bioassessment scores, offering insights into the model's performance</w:t>
      </w:r>
      <w:r w:rsidR="00823F33">
        <w:t xml:space="preserve">. </w:t>
      </w:r>
      <w:r w:rsidR="00215086">
        <w:t xml:space="preserve">Ideally, points would be close to the </w:t>
      </w:r>
      <w:proofErr w:type="gramStart"/>
      <w:r w:rsidR="00215086">
        <w:t>45 degree</w:t>
      </w:r>
      <w:proofErr w:type="gramEnd"/>
      <w:r w:rsidR="00215086">
        <w:t xml:space="preserve"> line</w:t>
      </w:r>
      <w:r w:rsidR="004D7B19">
        <w:t>, showing the values to be similar.</w:t>
      </w:r>
    </w:p>
    <w:p w14:paraId="3750F9C1" w14:textId="77777777" w:rsidR="00D60932" w:rsidRDefault="00D60932" w:rsidP="00C42172"/>
    <w:p w14:paraId="2B23E762" w14:textId="18221DFA" w:rsidR="00D60932" w:rsidRDefault="0055398E" w:rsidP="00C42172">
      <w:r>
        <w:t>The validation shows that the model predicts</w:t>
      </w:r>
      <w:r w:rsidR="00242495">
        <w:t xml:space="preserve"> mixed results in terms of accuracy. However, this </w:t>
      </w:r>
      <w:r w:rsidR="007A3E58">
        <w:t>is likely</w:t>
      </w:r>
      <w:r w:rsidR="00242495">
        <w:t xml:space="preserve"> due to several discrepancies in the observed data versus the data used to build the model (outlined in the main text). </w:t>
      </w:r>
      <w:r w:rsidR="0042747E">
        <w:t>Therefore, it is suggested that additional data</w:t>
      </w:r>
      <w:r w:rsidR="007A3E58">
        <w:t xml:space="preserve"> </w:t>
      </w:r>
      <w:r w:rsidR="007A3E58">
        <w:t>that adhere</w:t>
      </w:r>
      <w:r w:rsidR="007A3E58">
        <w:t xml:space="preserve">s to </w:t>
      </w:r>
      <w:r w:rsidR="00765B7A">
        <w:t>the validation criteria</w:t>
      </w:r>
      <w:r w:rsidR="0042747E">
        <w:t xml:space="preserve"> is needed to provide a </w:t>
      </w:r>
      <w:r w:rsidR="007A3E58">
        <w:t>robust validation</w:t>
      </w:r>
      <w:r w:rsidR="00765B7A">
        <w:t>, i.e., continuous temperature for a full year</w:t>
      </w:r>
      <w:r w:rsidR="00AE672C">
        <w:t xml:space="preserve"> that </w:t>
      </w:r>
      <w:proofErr w:type="gramStart"/>
      <w:r w:rsidR="00AE672C">
        <w:t xml:space="preserve">are </w:t>
      </w:r>
      <w:r w:rsidR="00765B7A">
        <w:t>located in</w:t>
      </w:r>
      <w:proofErr w:type="gramEnd"/>
      <w:r w:rsidR="00765B7A">
        <w:t xml:space="preserve"> the SGR </w:t>
      </w:r>
      <w:r w:rsidR="00AE672C">
        <w:t>or in similarly altered conditions.</w:t>
      </w:r>
    </w:p>
    <w:p w14:paraId="786907D2" w14:textId="77777777" w:rsidR="004D7B19" w:rsidRDefault="004D7B19" w:rsidP="00C42172"/>
    <w:p w14:paraId="020B3D1F" w14:textId="7389615C" w:rsidR="00C42172" w:rsidRDefault="004D7B19" w:rsidP="00C42172">
      <w:r>
        <w:t xml:space="preserve"> </w:t>
      </w:r>
      <w:r w:rsidR="00215086">
        <w:t xml:space="preserve"> </w:t>
      </w:r>
    </w:p>
    <w:p w14:paraId="1F3E5EBB" w14:textId="3D7E857E" w:rsidR="00277BE1" w:rsidRDefault="00277BE1" w:rsidP="00275724">
      <w:r>
        <w:rPr>
          <w:noProof/>
        </w:rPr>
        <w:lastRenderedPageBreak/>
        <w:drawing>
          <wp:inline distT="0" distB="0" distL="0" distR="0" wp14:anchorId="39D40CB0" wp14:editId="5FD9BBA4">
            <wp:extent cx="5943600" cy="5943600"/>
            <wp:effectExtent l="0" t="0" r="0" b="0"/>
            <wp:docPr id="1185616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6097"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80B3142" w14:textId="24250DAB" w:rsidR="00277BE1" w:rsidRPr="002C6F66" w:rsidRDefault="00277BE1" w:rsidP="00277BE1">
      <w:pPr>
        <w:pStyle w:val="Caption"/>
      </w:pPr>
      <w:bookmarkStart w:id="62" w:name="_Ref157091478"/>
      <w:r>
        <w:t>Figure S</w:t>
      </w:r>
      <w:r>
        <w:fldChar w:fldCharType="begin"/>
      </w:r>
      <w:r>
        <w:instrText xml:space="preserve"> SEQ Figure_S \* ARABIC </w:instrText>
      </w:r>
      <w:r>
        <w:fldChar w:fldCharType="separate"/>
      </w:r>
      <w:r w:rsidR="003C66A8">
        <w:rPr>
          <w:noProof/>
        </w:rPr>
        <w:t>3</w:t>
      </w:r>
      <w:r>
        <w:fldChar w:fldCharType="end"/>
      </w:r>
      <w:bookmarkEnd w:id="62"/>
      <w:r>
        <w:t xml:space="preserve">: Validation of probability of achieving </w:t>
      </w:r>
      <w:r w:rsidR="00B02C09">
        <w:t>a bioassessment threshold given observed temperature data</w:t>
      </w:r>
      <w:r w:rsidR="00EA0E7B">
        <w:t xml:space="preserve"> at selected validation sites (n=5)</w:t>
      </w:r>
    </w:p>
    <w:p w14:paraId="077B64AA" w14:textId="77777777" w:rsidR="002C6F66" w:rsidRPr="00D147EC" w:rsidRDefault="002C6F66" w:rsidP="00D147EC"/>
    <w:p w14:paraId="278124F7" w14:textId="77777777" w:rsidR="00225C18" w:rsidRDefault="00225C18" w:rsidP="00225C18">
      <w:pPr>
        <w:pStyle w:val="Heading3"/>
      </w:pPr>
      <w:r>
        <w:t>References from literature review</w:t>
      </w:r>
    </w:p>
    <w:p w14:paraId="2073EEA6" w14:textId="77777777" w:rsidR="00225C18" w:rsidRPr="00304C53" w:rsidRDefault="00225C18" w:rsidP="00225C18">
      <w:pPr>
        <w:rPr>
          <w:rFonts w:ascii="Times New Roman" w:hAnsi="Times New Roman" w:cs="Times New Roman"/>
        </w:rPr>
      </w:pPr>
    </w:p>
    <w:p w14:paraId="1A9724C2" w14:textId="77777777" w:rsidR="00225C18" w:rsidRPr="00354C4C" w:rsidRDefault="00225C18" w:rsidP="00225C18">
      <w:pPr>
        <w:ind w:hanging="720"/>
        <w:rPr>
          <w:rFonts w:cs="Calibri"/>
          <w:sz w:val="22"/>
          <w:szCs w:val="22"/>
        </w:rPr>
      </w:pPr>
      <w:r w:rsidRPr="00354C4C">
        <w:rPr>
          <w:rFonts w:cs="Calibri"/>
          <w:sz w:val="22"/>
          <w:szCs w:val="22"/>
        </w:rPr>
        <w:t xml:space="preserve">André, C, JF </w:t>
      </w:r>
      <w:proofErr w:type="spellStart"/>
      <w:proofErr w:type="gramStart"/>
      <w:r w:rsidRPr="00354C4C">
        <w:rPr>
          <w:rFonts w:cs="Calibri"/>
          <w:sz w:val="22"/>
          <w:szCs w:val="22"/>
        </w:rPr>
        <w:t>Bibeault</w:t>
      </w:r>
      <w:proofErr w:type="spellEnd"/>
      <w:r w:rsidRPr="00354C4C">
        <w:rPr>
          <w:rFonts w:cs="Calibri"/>
          <w:sz w:val="22"/>
          <w:szCs w:val="22"/>
        </w:rPr>
        <w:t>,.</w:t>
      </w:r>
      <w:proofErr w:type="gramEnd"/>
      <w:r w:rsidRPr="00354C4C">
        <w:rPr>
          <w:rFonts w:cs="Calibri"/>
          <w:sz w:val="22"/>
          <w:szCs w:val="22"/>
        </w:rPr>
        <w:t xml:space="preserve"> &amp; </w:t>
      </w:r>
      <w:proofErr w:type="spellStart"/>
      <w:r w:rsidRPr="00354C4C">
        <w:rPr>
          <w:rFonts w:cs="Calibri"/>
          <w:sz w:val="22"/>
          <w:szCs w:val="22"/>
        </w:rPr>
        <w:t>Gagné</w:t>
      </w:r>
      <w:proofErr w:type="spellEnd"/>
      <w:r w:rsidRPr="00354C4C">
        <w:rPr>
          <w:rFonts w:cs="Calibri"/>
          <w:sz w:val="22"/>
          <w:szCs w:val="22"/>
        </w:rPr>
        <w:t>, F.</w:t>
      </w:r>
      <w:r w:rsidRPr="001E1940">
        <w:rPr>
          <w:rFonts w:cs="Calibri"/>
          <w:sz w:val="22"/>
          <w:szCs w:val="22"/>
        </w:rPr>
        <w:t xml:space="preserve"> </w:t>
      </w:r>
      <w:r w:rsidRPr="00354C4C">
        <w:rPr>
          <w:rFonts w:cs="Calibri"/>
          <w:sz w:val="22"/>
          <w:szCs w:val="22"/>
        </w:rPr>
        <w:t>2021</w:t>
      </w:r>
      <w:r>
        <w:rPr>
          <w:rFonts w:cs="Calibri"/>
          <w:sz w:val="22"/>
          <w:szCs w:val="22"/>
        </w:rPr>
        <w:t>.</w:t>
      </w:r>
      <w:r w:rsidRPr="00354C4C">
        <w:rPr>
          <w:rFonts w:cs="Calibri"/>
          <w:sz w:val="22"/>
          <w:szCs w:val="22"/>
        </w:rPr>
        <w:t xml:space="preserve"> Identifying physiological traits of species resilience against environmental stress in freshwater mussels. Ecotoxicology 30, 1862–1871. https://doi.org/10.1007/s10646-021-02457-8</w:t>
      </w:r>
    </w:p>
    <w:p w14:paraId="3369E0C6" w14:textId="77777777" w:rsidR="00225C18" w:rsidRPr="00354C4C" w:rsidRDefault="00225C18" w:rsidP="00225C18">
      <w:pPr>
        <w:ind w:hanging="720"/>
        <w:rPr>
          <w:rFonts w:cs="Calibri"/>
          <w:sz w:val="22"/>
          <w:szCs w:val="22"/>
        </w:rPr>
      </w:pPr>
      <w:r w:rsidRPr="00354C4C">
        <w:rPr>
          <w:rFonts w:cs="Calibri"/>
          <w:sz w:val="22"/>
          <w:szCs w:val="22"/>
        </w:rPr>
        <w:t xml:space="preserve">Archambault, JM, </w:t>
      </w:r>
      <w:r>
        <w:rPr>
          <w:rFonts w:cs="Calibri"/>
          <w:sz w:val="22"/>
          <w:szCs w:val="22"/>
        </w:rPr>
        <w:t xml:space="preserve">W, </w:t>
      </w:r>
      <w:r w:rsidRPr="00354C4C">
        <w:rPr>
          <w:rFonts w:cs="Calibri"/>
          <w:sz w:val="22"/>
          <w:szCs w:val="22"/>
        </w:rPr>
        <w:t xml:space="preserve">Cope, G., &amp; Kwak, T. J. 2014. Survival and </w:t>
      </w:r>
      <w:proofErr w:type="spellStart"/>
      <w:r w:rsidRPr="00354C4C">
        <w:rPr>
          <w:rFonts w:cs="Calibri"/>
          <w:sz w:val="22"/>
          <w:szCs w:val="22"/>
        </w:rPr>
        <w:t>behaviour</w:t>
      </w:r>
      <w:proofErr w:type="spellEnd"/>
      <w:r w:rsidRPr="00354C4C">
        <w:rPr>
          <w:rFonts w:cs="Calibri"/>
          <w:sz w:val="22"/>
          <w:szCs w:val="22"/>
        </w:rPr>
        <w:t xml:space="preserve"> of juvenile unionid mussels exposed to thermal stress and dewatering in the presence of a sediment temperature gradient. Freshwater Biology, 593, 601-613. https://doi.org/10.1111/fwb.12290</w:t>
      </w:r>
    </w:p>
    <w:p w14:paraId="7FE0CB8A" w14:textId="77777777" w:rsidR="00225C18" w:rsidRPr="00354C4C" w:rsidRDefault="00225C18" w:rsidP="00225C18">
      <w:pPr>
        <w:ind w:hanging="720"/>
        <w:rPr>
          <w:rFonts w:cs="Calibri"/>
          <w:sz w:val="22"/>
          <w:szCs w:val="22"/>
        </w:rPr>
      </w:pPr>
      <w:r w:rsidRPr="00354C4C">
        <w:rPr>
          <w:rFonts w:cs="Calibri"/>
          <w:sz w:val="22"/>
          <w:szCs w:val="22"/>
        </w:rPr>
        <w:lastRenderedPageBreak/>
        <w:t>Bernhardt, JR, Sunday, J. M., Thompson, P. L., &amp; O'Connor, M. I. 2018. Nonlinear averaging of thermal experience predicts population growth rates in a thermally variable environment. Proceedings. Biological sciences, 2851886, 20181076. https://doi.org/10.1098/rspb.2018.1076</w:t>
      </w:r>
    </w:p>
    <w:p w14:paraId="6DED7580" w14:textId="77777777" w:rsidR="00225C18" w:rsidRPr="00354C4C" w:rsidRDefault="00225C18" w:rsidP="00225C18">
      <w:pPr>
        <w:ind w:hanging="720"/>
        <w:rPr>
          <w:rFonts w:cs="Calibri"/>
          <w:sz w:val="22"/>
          <w:szCs w:val="22"/>
        </w:rPr>
      </w:pPr>
      <w:proofErr w:type="spellStart"/>
      <w:r w:rsidRPr="00354C4C">
        <w:rPr>
          <w:rFonts w:cs="Calibri"/>
          <w:sz w:val="22"/>
          <w:szCs w:val="22"/>
        </w:rPr>
        <w:t>Bonada</w:t>
      </w:r>
      <w:proofErr w:type="spellEnd"/>
      <w:r w:rsidRPr="00354C4C">
        <w:rPr>
          <w:rFonts w:cs="Calibri"/>
          <w:sz w:val="22"/>
          <w:szCs w:val="22"/>
        </w:rPr>
        <w:t xml:space="preserve">, N., </w:t>
      </w:r>
      <w:proofErr w:type="spellStart"/>
      <w:r w:rsidRPr="00354C4C">
        <w:rPr>
          <w:rFonts w:cs="Calibri"/>
          <w:sz w:val="22"/>
          <w:szCs w:val="22"/>
        </w:rPr>
        <w:t>Dolédec</w:t>
      </w:r>
      <w:proofErr w:type="spellEnd"/>
      <w:r w:rsidRPr="00354C4C">
        <w:rPr>
          <w:rFonts w:cs="Calibri"/>
          <w:sz w:val="22"/>
          <w:szCs w:val="22"/>
        </w:rPr>
        <w:t xml:space="preserve">, S, &amp; </w:t>
      </w:r>
      <w:proofErr w:type="spellStart"/>
      <w:r w:rsidRPr="00354C4C">
        <w:rPr>
          <w:rFonts w:cs="Calibri"/>
          <w:sz w:val="22"/>
          <w:szCs w:val="22"/>
        </w:rPr>
        <w:t>Statzner</w:t>
      </w:r>
      <w:proofErr w:type="spellEnd"/>
      <w:r w:rsidRPr="00354C4C">
        <w:rPr>
          <w:rFonts w:cs="Calibri"/>
          <w:sz w:val="22"/>
          <w:szCs w:val="22"/>
        </w:rPr>
        <w:t xml:space="preserve">, B. 2007. Taxonomic and biological trait differences of stream macroinvertebrate communities between </w:t>
      </w:r>
      <w:proofErr w:type="spellStart"/>
      <w:r w:rsidRPr="00354C4C">
        <w:rPr>
          <w:rFonts w:cs="Calibri"/>
          <w:sz w:val="22"/>
          <w:szCs w:val="22"/>
        </w:rPr>
        <w:t>mediterranean</w:t>
      </w:r>
      <w:proofErr w:type="spellEnd"/>
      <w:r w:rsidRPr="00354C4C">
        <w:rPr>
          <w:rFonts w:cs="Calibri"/>
          <w:sz w:val="22"/>
          <w:szCs w:val="22"/>
        </w:rPr>
        <w:t xml:space="preserve"> and temperate regions: implications for future climatic scenarios. Global Change Biology, 138, 1658-1671. https://doi.org/10.1111/j.1365-2486.2007.01375.x</w:t>
      </w:r>
    </w:p>
    <w:p w14:paraId="49C19FD1" w14:textId="77777777" w:rsidR="00225C18" w:rsidRPr="00354C4C" w:rsidRDefault="00225C18" w:rsidP="00225C18">
      <w:pPr>
        <w:ind w:hanging="720"/>
        <w:rPr>
          <w:rFonts w:cs="Calibri"/>
          <w:sz w:val="22"/>
          <w:szCs w:val="22"/>
        </w:rPr>
      </w:pPr>
      <w:proofErr w:type="spellStart"/>
      <w:r w:rsidRPr="00354C4C">
        <w:rPr>
          <w:rFonts w:cs="Calibri"/>
          <w:sz w:val="22"/>
          <w:szCs w:val="22"/>
        </w:rPr>
        <w:t>Burgmer</w:t>
      </w:r>
      <w:proofErr w:type="spellEnd"/>
      <w:r w:rsidRPr="00354C4C">
        <w:rPr>
          <w:rFonts w:cs="Calibri"/>
          <w:sz w:val="22"/>
          <w:szCs w:val="22"/>
        </w:rPr>
        <w:t xml:space="preserve">, T, Hillebrand, H. &amp; </w:t>
      </w:r>
      <w:proofErr w:type="spellStart"/>
      <w:r w:rsidRPr="00354C4C">
        <w:rPr>
          <w:rFonts w:cs="Calibri"/>
          <w:sz w:val="22"/>
          <w:szCs w:val="22"/>
        </w:rPr>
        <w:t>Pfenninger</w:t>
      </w:r>
      <w:proofErr w:type="spellEnd"/>
      <w:r w:rsidRPr="00354C4C">
        <w:rPr>
          <w:rFonts w:cs="Calibri"/>
          <w:sz w:val="22"/>
          <w:szCs w:val="22"/>
        </w:rPr>
        <w:t>, M. 2007</w:t>
      </w:r>
      <w:r>
        <w:rPr>
          <w:rFonts w:cs="Calibri"/>
          <w:sz w:val="22"/>
          <w:szCs w:val="22"/>
        </w:rPr>
        <w:t xml:space="preserve">. </w:t>
      </w:r>
      <w:r w:rsidRPr="00354C4C">
        <w:rPr>
          <w:rFonts w:cs="Calibri"/>
          <w:sz w:val="22"/>
          <w:szCs w:val="22"/>
        </w:rPr>
        <w:t xml:space="preserve">Effects of climate-driven temperature changes on the diversity of freshwater macroinvertebrates. </w:t>
      </w:r>
      <w:proofErr w:type="spellStart"/>
      <w:r w:rsidRPr="00354C4C">
        <w:rPr>
          <w:rFonts w:cs="Calibri"/>
          <w:sz w:val="22"/>
          <w:szCs w:val="22"/>
        </w:rPr>
        <w:t>Oecologia</w:t>
      </w:r>
      <w:proofErr w:type="spellEnd"/>
      <w:r w:rsidRPr="00354C4C">
        <w:rPr>
          <w:rFonts w:cs="Calibri"/>
          <w:sz w:val="22"/>
          <w:szCs w:val="22"/>
        </w:rPr>
        <w:t xml:space="preserve"> 151, 93–103. https://doi.org/10.1007/s00442-006-0542-9</w:t>
      </w:r>
    </w:p>
    <w:p w14:paraId="241CF98E" w14:textId="77777777" w:rsidR="00225C18" w:rsidRPr="00354C4C" w:rsidRDefault="00225C18" w:rsidP="00225C18">
      <w:pPr>
        <w:ind w:hanging="720"/>
        <w:rPr>
          <w:rFonts w:cs="Calibri"/>
          <w:sz w:val="22"/>
          <w:szCs w:val="22"/>
        </w:rPr>
      </w:pPr>
      <w:proofErr w:type="spellStart"/>
      <w:r w:rsidRPr="00354C4C">
        <w:rPr>
          <w:rFonts w:cs="Calibri"/>
          <w:sz w:val="22"/>
          <w:szCs w:val="22"/>
        </w:rPr>
        <w:t>Butryn</w:t>
      </w:r>
      <w:proofErr w:type="spellEnd"/>
      <w:r w:rsidRPr="00354C4C">
        <w:rPr>
          <w:rFonts w:cs="Calibri"/>
          <w:sz w:val="22"/>
          <w:szCs w:val="22"/>
        </w:rPr>
        <w:t xml:space="preserve">, RS, Parrish, DL &amp; Rizzo, DM Summer stream temperature metrics for predicting brook trout Salvelinus fontinalis distribution in streams. </w:t>
      </w:r>
      <w:proofErr w:type="spellStart"/>
      <w:r w:rsidRPr="00354C4C">
        <w:rPr>
          <w:rFonts w:cs="Calibri"/>
          <w:sz w:val="22"/>
          <w:szCs w:val="22"/>
        </w:rPr>
        <w:t>Hydrobiologia</w:t>
      </w:r>
      <w:proofErr w:type="spellEnd"/>
      <w:r w:rsidRPr="00354C4C">
        <w:rPr>
          <w:rFonts w:cs="Calibri"/>
          <w:sz w:val="22"/>
          <w:szCs w:val="22"/>
        </w:rPr>
        <w:t xml:space="preserve"> 703, 47–57 2013. https://doi.org/10.1007/s10750-012-1336-1</w:t>
      </w:r>
    </w:p>
    <w:p w14:paraId="069E9442" w14:textId="77777777" w:rsidR="00225C18" w:rsidRPr="00354C4C" w:rsidRDefault="00225C18" w:rsidP="00225C18">
      <w:pPr>
        <w:ind w:hanging="720"/>
        <w:rPr>
          <w:rFonts w:cs="Calibri"/>
          <w:sz w:val="22"/>
          <w:szCs w:val="22"/>
        </w:rPr>
      </w:pPr>
      <w:r w:rsidRPr="00354C4C">
        <w:rPr>
          <w:rFonts w:cs="Calibri"/>
          <w:sz w:val="22"/>
          <w:szCs w:val="22"/>
        </w:rPr>
        <w:t>Campbell, EY, Dunham, JB, &amp; Reeves, GH</w:t>
      </w:r>
      <w:r>
        <w:rPr>
          <w:rFonts w:cs="Calibri"/>
          <w:sz w:val="22"/>
          <w:szCs w:val="22"/>
        </w:rPr>
        <w:t>.</w:t>
      </w:r>
      <w:r w:rsidRPr="00354C4C">
        <w:rPr>
          <w:rFonts w:cs="Calibri"/>
          <w:sz w:val="22"/>
          <w:szCs w:val="22"/>
        </w:rPr>
        <w:t xml:space="preserve"> 2020. Linkages between temperature, macroinvertebrates, and young-of-year Coho Salmon growth in surface-water and groundwater streams. Freshwater Science, 393, 447-460. https://doi.org/10.1086/710042</w:t>
      </w:r>
    </w:p>
    <w:p w14:paraId="0CAA4906" w14:textId="77777777" w:rsidR="00225C18" w:rsidRPr="00354C4C" w:rsidRDefault="00225C18" w:rsidP="00225C18">
      <w:pPr>
        <w:ind w:hanging="720"/>
        <w:rPr>
          <w:rFonts w:cs="Calibri"/>
          <w:sz w:val="22"/>
          <w:szCs w:val="22"/>
        </w:rPr>
      </w:pPr>
      <w:r w:rsidRPr="00354C4C">
        <w:rPr>
          <w:rFonts w:cs="Calibri"/>
          <w:sz w:val="22"/>
          <w:szCs w:val="22"/>
        </w:rPr>
        <w:t xml:space="preserve">Carey, </w:t>
      </w:r>
      <w:proofErr w:type="spellStart"/>
      <w:r w:rsidRPr="00354C4C">
        <w:rPr>
          <w:rFonts w:cs="Calibri"/>
          <w:sz w:val="22"/>
          <w:szCs w:val="22"/>
        </w:rPr>
        <w:t>Cayelan</w:t>
      </w:r>
      <w:proofErr w:type="spellEnd"/>
      <w:r w:rsidRPr="00354C4C">
        <w:rPr>
          <w:rFonts w:cs="Calibri"/>
          <w:sz w:val="22"/>
          <w:szCs w:val="22"/>
        </w:rPr>
        <w:t xml:space="preserve"> &amp; </w:t>
      </w:r>
      <w:proofErr w:type="spellStart"/>
      <w:r w:rsidRPr="00354C4C">
        <w:rPr>
          <w:rFonts w:cs="Calibri"/>
          <w:sz w:val="22"/>
          <w:szCs w:val="22"/>
        </w:rPr>
        <w:t>Ibelings</w:t>
      </w:r>
      <w:proofErr w:type="spellEnd"/>
      <w:r w:rsidRPr="00354C4C">
        <w:rPr>
          <w:rFonts w:cs="Calibri"/>
          <w:sz w:val="22"/>
          <w:szCs w:val="22"/>
        </w:rPr>
        <w:t xml:space="preserve">, Bas &amp; Hoffmann, Emily &amp; Hamilton, David &amp; Brookes, Justin. 2011. Eco-physiological adaptation that </w:t>
      </w:r>
      <w:proofErr w:type="spellStart"/>
      <w:r w:rsidRPr="00354C4C">
        <w:rPr>
          <w:rFonts w:cs="Calibri"/>
          <w:sz w:val="22"/>
          <w:szCs w:val="22"/>
        </w:rPr>
        <w:t>favour</w:t>
      </w:r>
      <w:proofErr w:type="spellEnd"/>
      <w:r w:rsidRPr="00354C4C">
        <w:rPr>
          <w:rFonts w:cs="Calibri"/>
          <w:sz w:val="22"/>
          <w:szCs w:val="22"/>
        </w:rPr>
        <w:t xml:space="preserve"> freshwater cyanobacteria in a changing climate. Water research. 46. 1394-407. 10.1016/j.watres.2011.12.016.</w:t>
      </w:r>
    </w:p>
    <w:p w14:paraId="7BC022A0" w14:textId="77777777" w:rsidR="00225C18" w:rsidRPr="00354C4C" w:rsidRDefault="00225C18" w:rsidP="00225C18">
      <w:pPr>
        <w:ind w:hanging="720"/>
        <w:rPr>
          <w:rFonts w:cs="Calibri"/>
          <w:sz w:val="22"/>
          <w:szCs w:val="22"/>
        </w:rPr>
      </w:pPr>
      <w:r w:rsidRPr="00354C4C">
        <w:rPr>
          <w:rFonts w:cs="Calibri"/>
          <w:sz w:val="22"/>
          <w:szCs w:val="22"/>
        </w:rPr>
        <w:t>Chessman, BC 2012, Biological traits predict shifts in geographical ranges of freshwater invertebrates during climatic warming and drying. Journal of Biogeography, 39: 957-969. https://doi.org/10.1111/j.1365-2699.2011.02647.x</w:t>
      </w:r>
    </w:p>
    <w:p w14:paraId="14FD3DDA" w14:textId="3D523DC6" w:rsidR="00225C18" w:rsidRPr="00354C4C" w:rsidRDefault="00225C18" w:rsidP="00225C18">
      <w:pPr>
        <w:ind w:hanging="720"/>
        <w:rPr>
          <w:rFonts w:cs="Calibri"/>
          <w:sz w:val="22"/>
          <w:szCs w:val="22"/>
        </w:rPr>
      </w:pPr>
      <w:proofErr w:type="spellStart"/>
      <w:r w:rsidRPr="00354C4C">
        <w:rPr>
          <w:rFonts w:cs="Calibri"/>
          <w:sz w:val="22"/>
          <w:szCs w:val="22"/>
        </w:rPr>
        <w:t>Chinnayakanahalli</w:t>
      </w:r>
      <w:proofErr w:type="spellEnd"/>
      <w:r w:rsidRPr="00354C4C">
        <w:rPr>
          <w:rFonts w:cs="Calibri"/>
          <w:sz w:val="22"/>
          <w:szCs w:val="22"/>
        </w:rPr>
        <w:t xml:space="preserve">, KJ, Hawkins, C P, </w:t>
      </w:r>
      <w:proofErr w:type="spellStart"/>
      <w:r w:rsidRPr="00354C4C">
        <w:rPr>
          <w:rFonts w:cs="Calibri"/>
          <w:sz w:val="22"/>
          <w:szCs w:val="22"/>
        </w:rPr>
        <w:t>Tarboton</w:t>
      </w:r>
      <w:proofErr w:type="spellEnd"/>
      <w:r w:rsidRPr="00354C4C">
        <w:rPr>
          <w:rFonts w:cs="Calibri"/>
          <w:sz w:val="22"/>
          <w:szCs w:val="22"/>
        </w:rPr>
        <w:t xml:space="preserve">, D. G., &amp; Hill, R. A. 2011. Natural flow regime, temperature and the composition and richness of invertebrate assemblages in streams of the western United States. Freshwater Biology, 567, 1248-1265. </w:t>
      </w:r>
      <w:hyperlink r:id="rId32" w:history="1">
        <w:r w:rsidRPr="00354C4C">
          <w:rPr>
            <w:rStyle w:val="Hyperlink"/>
            <w:rFonts w:cs="Calibri"/>
            <w:sz w:val="22"/>
            <w:szCs w:val="22"/>
          </w:rPr>
          <w:t>https://doi.org/10.1111/j.1365-2427.2010.02560.x</w:t>
        </w:r>
      </w:hyperlink>
    </w:p>
    <w:p w14:paraId="523A930F" w14:textId="77777777" w:rsidR="00225C18" w:rsidRPr="00354C4C" w:rsidRDefault="00225C18" w:rsidP="00225C18">
      <w:pPr>
        <w:ind w:hanging="720"/>
        <w:rPr>
          <w:rFonts w:cs="Calibri"/>
          <w:sz w:val="22"/>
          <w:szCs w:val="22"/>
        </w:rPr>
      </w:pPr>
      <w:r w:rsidRPr="00354C4C">
        <w:rPr>
          <w:rFonts w:cs="Calibri"/>
          <w:sz w:val="22"/>
          <w:szCs w:val="22"/>
        </w:rPr>
        <w:t xml:space="preserve">Diamond, SE, Frame, AM, Martin, R. A., &amp; Buckley, L. B. 2011. Species' traits predict phenological responses to climate change in butterflies. Ecology, 925, 1005-1012. </w:t>
      </w:r>
      <w:proofErr w:type="spellStart"/>
      <w:r w:rsidRPr="00354C4C">
        <w:rPr>
          <w:rFonts w:cs="Calibri"/>
          <w:sz w:val="22"/>
          <w:szCs w:val="22"/>
        </w:rPr>
        <w:t>doi</w:t>
      </w:r>
      <w:proofErr w:type="spellEnd"/>
      <w:r w:rsidRPr="00354C4C">
        <w:rPr>
          <w:rFonts w:cs="Calibri"/>
          <w:sz w:val="22"/>
          <w:szCs w:val="22"/>
        </w:rPr>
        <w:t>: 10.1890/10-1594.1</w:t>
      </w:r>
    </w:p>
    <w:p w14:paraId="2C288F80" w14:textId="77777777" w:rsidR="00225C18" w:rsidRPr="00354C4C" w:rsidRDefault="00225C18" w:rsidP="00225C18">
      <w:pPr>
        <w:ind w:hanging="720"/>
        <w:rPr>
          <w:rFonts w:cs="Calibri"/>
          <w:sz w:val="22"/>
          <w:szCs w:val="22"/>
        </w:rPr>
      </w:pPr>
      <w:proofErr w:type="spellStart"/>
      <w:r w:rsidRPr="00354C4C">
        <w:rPr>
          <w:rFonts w:cs="Calibri"/>
          <w:sz w:val="22"/>
          <w:szCs w:val="22"/>
        </w:rPr>
        <w:t>Domisch</w:t>
      </w:r>
      <w:proofErr w:type="spellEnd"/>
      <w:r w:rsidRPr="00354C4C">
        <w:rPr>
          <w:rFonts w:cs="Calibri"/>
          <w:sz w:val="22"/>
          <w:szCs w:val="22"/>
        </w:rPr>
        <w:t>, S, Jaehnig, S</w:t>
      </w:r>
      <w:r>
        <w:rPr>
          <w:rFonts w:cs="Calibri"/>
          <w:sz w:val="22"/>
          <w:szCs w:val="22"/>
        </w:rPr>
        <w:t>C</w:t>
      </w:r>
      <w:r w:rsidRPr="00354C4C">
        <w:rPr>
          <w:rFonts w:cs="Calibri"/>
          <w:sz w:val="22"/>
          <w:szCs w:val="22"/>
        </w:rPr>
        <w:t xml:space="preserve">, &amp; </w:t>
      </w:r>
      <w:proofErr w:type="spellStart"/>
      <w:r w:rsidRPr="00354C4C">
        <w:rPr>
          <w:rFonts w:cs="Calibri"/>
          <w:sz w:val="22"/>
          <w:szCs w:val="22"/>
        </w:rPr>
        <w:t>Haase</w:t>
      </w:r>
      <w:proofErr w:type="spellEnd"/>
      <w:r w:rsidRPr="00354C4C">
        <w:rPr>
          <w:rFonts w:cs="Calibri"/>
          <w:sz w:val="22"/>
          <w:szCs w:val="22"/>
        </w:rPr>
        <w:t>, P. 2011. Climate‐change winners and losers: Stream macroinvertebrates of a submontane region in Central Europe. Freshwater Biology, 5610, 2009-2020. https://doi.org/10.1111/j.1365-2427.2011.02631.x</w:t>
      </w:r>
    </w:p>
    <w:p w14:paraId="2B15EE4E" w14:textId="77777777" w:rsidR="00225C18" w:rsidRPr="00354C4C" w:rsidRDefault="00225C18" w:rsidP="00225C18">
      <w:pPr>
        <w:ind w:hanging="720"/>
        <w:rPr>
          <w:rFonts w:cs="Calibri"/>
          <w:sz w:val="22"/>
          <w:szCs w:val="22"/>
        </w:rPr>
      </w:pPr>
      <w:r w:rsidRPr="00354C4C">
        <w:rPr>
          <w:rFonts w:cs="Calibri"/>
          <w:sz w:val="22"/>
          <w:szCs w:val="22"/>
        </w:rPr>
        <w:t>Dugdale, SJ, Allen Curry, R, St-Hilaire, A, &amp; Andrews, SN. 2018. Impact of future climate change on water temperature and thermal habitat for keystone fishes in the lower Saint John River, Canada. Water Resources Management, 32, 4853-4878. https://doi.org/10.1007/s11269-018-2057-7</w:t>
      </w:r>
    </w:p>
    <w:p w14:paraId="0363E0C9" w14:textId="2A685C8F" w:rsidR="00225C18" w:rsidRPr="00354C4C" w:rsidRDefault="00225C18" w:rsidP="00225C18">
      <w:pPr>
        <w:ind w:hanging="720"/>
        <w:rPr>
          <w:rFonts w:cs="Calibri"/>
          <w:sz w:val="22"/>
          <w:szCs w:val="22"/>
        </w:rPr>
      </w:pPr>
      <w:r w:rsidRPr="00354C4C">
        <w:rPr>
          <w:rFonts w:cs="Calibri"/>
          <w:sz w:val="22"/>
          <w:szCs w:val="22"/>
          <w:shd w:val="clear" w:color="auto" w:fill="FFFFFF"/>
        </w:rPr>
        <w:t xml:space="preserve">Durance, I, &amp; Ormerod, SJ. 2007. Climate change effects on upland stream macroinvertebrates over a 25‐year period. Global change biology, 135, 942-957. </w:t>
      </w:r>
      <w:hyperlink r:id="rId33" w:history="1">
        <w:r w:rsidRPr="00354C4C">
          <w:rPr>
            <w:rStyle w:val="Hyperlink"/>
            <w:rFonts w:cs="Calibri"/>
            <w:sz w:val="22"/>
            <w:szCs w:val="22"/>
          </w:rPr>
          <w:t>https://doi.org/10.1111/j.1365-2486.2007.01340.x</w:t>
        </w:r>
      </w:hyperlink>
    </w:p>
    <w:p w14:paraId="29B32635" w14:textId="77777777" w:rsidR="00225C18" w:rsidRPr="00354C4C" w:rsidRDefault="00225C18" w:rsidP="00225C18">
      <w:pPr>
        <w:ind w:hanging="720"/>
        <w:rPr>
          <w:rFonts w:cs="Calibri"/>
          <w:sz w:val="22"/>
          <w:szCs w:val="22"/>
        </w:rPr>
      </w:pPr>
      <w:r w:rsidRPr="00354C4C">
        <w:rPr>
          <w:rFonts w:cs="Calibri"/>
          <w:sz w:val="22"/>
          <w:szCs w:val="22"/>
        </w:rPr>
        <w:t>Durance, I, &amp; Ormerod, SJ. 2009. Trends in water quality and discharge confound long‐term warming effects on river macroinvertebrates. Freshwater Biology, 542, 388-405. 10.1111/j.1365-2427.</w:t>
      </w:r>
      <w:proofErr w:type="gramStart"/>
      <w:r w:rsidRPr="00354C4C">
        <w:rPr>
          <w:rFonts w:cs="Calibri"/>
          <w:sz w:val="22"/>
          <w:szCs w:val="22"/>
        </w:rPr>
        <w:t>2008.02112.x</w:t>
      </w:r>
      <w:proofErr w:type="gramEnd"/>
    </w:p>
    <w:p w14:paraId="58CD9904" w14:textId="77777777" w:rsidR="00225C18" w:rsidRPr="00354C4C" w:rsidRDefault="00225C18" w:rsidP="00225C18">
      <w:pPr>
        <w:ind w:hanging="720"/>
        <w:rPr>
          <w:rFonts w:cs="Calibri"/>
          <w:sz w:val="22"/>
          <w:szCs w:val="22"/>
        </w:rPr>
      </w:pPr>
      <w:r w:rsidRPr="00354C4C">
        <w:rPr>
          <w:rFonts w:cs="Calibri"/>
          <w:sz w:val="22"/>
          <w:szCs w:val="22"/>
        </w:rPr>
        <w:t>Filipe, AF, Lawrence, JE</w:t>
      </w:r>
      <w:r>
        <w:rPr>
          <w:rFonts w:cs="Calibri"/>
          <w:sz w:val="22"/>
          <w:szCs w:val="22"/>
        </w:rPr>
        <w:t>,</w:t>
      </w:r>
      <w:r w:rsidRPr="00354C4C">
        <w:rPr>
          <w:rFonts w:cs="Calibri"/>
          <w:sz w:val="22"/>
          <w:szCs w:val="22"/>
        </w:rPr>
        <w:t xml:space="preserve"> &amp; </w:t>
      </w:r>
      <w:proofErr w:type="spellStart"/>
      <w:r w:rsidRPr="00354C4C">
        <w:rPr>
          <w:rFonts w:cs="Calibri"/>
          <w:sz w:val="22"/>
          <w:szCs w:val="22"/>
        </w:rPr>
        <w:t>Bonada</w:t>
      </w:r>
      <w:proofErr w:type="spellEnd"/>
      <w:r w:rsidRPr="00354C4C">
        <w:rPr>
          <w:rFonts w:cs="Calibri"/>
          <w:sz w:val="22"/>
          <w:szCs w:val="22"/>
        </w:rPr>
        <w:t>, N.</w:t>
      </w:r>
      <w:r w:rsidRPr="001E1940">
        <w:rPr>
          <w:rFonts w:cs="Calibri"/>
          <w:sz w:val="22"/>
          <w:szCs w:val="22"/>
        </w:rPr>
        <w:t xml:space="preserve"> </w:t>
      </w:r>
      <w:r w:rsidRPr="00354C4C">
        <w:rPr>
          <w:rFonts w:cs="Calibri"/>
          <w:sz w:val="22"/>
          <w:szCs w:val="22"/>
        </w:rPr>
        <w:t>2013</w:t>
      </w:r>
      <w:r>
        <w:rPr>
          <w:rFonts w:cs="Calibri"/>
          <w:sz w:val="22"/>
          <w:szCs w:val="22"/>
        </w:rPr>
        <w:t>.</w:t>
      </w:r>
      <w:r w:rsidRPr="00354C4C">
        <w:rPr>
          <w:rFonts w:cs="Calibri"/>
          <w:sz w:val="22"/>
          <w:szCs w:val="22"/>
        </w:rPr>
        <w:t xml:space="preserve"> Vulnerability of stream biota to climate change in </w:t>
      </w:r>
      <w:proofErr w:type="spellStart"/>
      <w:r w:rsidRPr="00354C4C">
        <w:rPr>
          <w:rFonts w:cs="Calibri"/>
          <w:sz w:val="22"/>
          <w:szCs w:val="22"/>
        </w:rPr>
        <w:t>mediterranean</w:t>
      </w:r>
      <w:proofErr w:type="spellEnd"/>
      <w:r w:rsidRPr="00354C4C">
        <w:rPr>
          <w:rFonts w:cs="Calibri"/>
          <w:sz w:val="22"/>
          <w:szCs w:val="22"/>
        </w:rPr>
        <w:t xml:space="preserve"> climate regions: a synthesis of ecological responses and conservation challenges. </w:t>
      </w:r>
      <w:proofErr w:type="spellStart"/>
      <w:r w:rsidRPr="00354C4C">
        <w:rPr>
          <w:rFonts w:cs="Calibri"/>
          <w:sz w:val="22"/>
          <w:szCs w:val="22"/>
        </w:rPr>
        <w:t>Hydrobiologia</w:t>
      </w:r>
      <w:proofErr w:type="spellEnd"/>
      <w:r w:rsidRPr="00354C4C">
        <w:rPr>
          <w:rFonts w:cs="Calibri"/>
          <w:sz w:val="22"/>
          <w:szCs w:val="22"/>
        </w:rPr>
        <w:t xml:space="preserve"> 719, 331–351. https://doi.org/10.1007/s10750-012-1244-4</w:t>
      </w:r>
    </w:p>
    <w:p w14:paraId="62741F85" w14:textId="77777777" w:rsidR="00225C18" w:rsidRPr="00354C4C" w:rsidRDefault="00225C18" w:rsidP="00225C18">
      <w:pPr>
        <w:ind w:hanging="720"/>
        <w:rPr>
          <w:rFonts w:cs="Calibri"/>
          <w:sz w:val="22"/>
          <w:szCs w:val="22"/>
        </w:rPr>
      </w:pPr>
      <w:r w:rsidRPr="00354C4C">
        <w:rPr>
          <w:rFonts w:cs="Calibri"/>
          <w:sz w:val="22"/>
          <w:szCs w:val="22"/>
        </w:rPr>
        <w:t xml:space="preserve">Finn, DS, Johnson, SL, </w:t>
      </w:r>
      <w:proofErr w:type="spellStart"/>
      <w:r w:rsidRPr="00354C4C">
        <w:rPr>
          <w:rFonts w:cs="Calibri"/>
          <w:sz w:val="22"/>
          <w:szCs w:val="22"/>
        </w:rPr>
        <w:t>Gerth</w:t>
      </w:r>
      <w:proofErr w:type="spellEnd"/>
      <w:r w:rsidRPr="00354C4C">
        <w:rPr>
          <w:rFonts w:cs="Calibri"/>
          <w:sz w:val="22"/>
          <w:szCs w:val="22"/>
        </w:rPr>
        <w:t>, WJ, Arismendi, I &amp; Li, JL. 2022. Spatiotemporal patterns of emergence phenology reveal complex species‐specific responses to temperature in aquatic insects. Diversity and Distributions, 288, 1524-1541. https://doi.org/10.1111/ddi.13472</w:t>
      </w:r>
    </w:p>
    <w:p w14:paraId="1BEA0ED4" w14:textId="77777777" w:rsidR="00225C18" w:rsidRPr="00354C4C" w:rsidRDefault="00225C18" w:rsidP="00225C18">
      <w:pPr>
        <w:ind w:hanging="720"/>
        <w:rPr>
          <w:rFonts w:cs="Calibri"/>
          <w:sz w:val="22"/>
          <w:szCs w:val="22"/>
        </w:rPr>
      </w:pPr>
      <w:r w:rsidRPr="00354C4C">
        <w:rPr>
          <w:rFonts w:cs="Calibri"/>
          <w:sz w:val="22"/>
          <w:szCs w:val="22"/>
        </w:rPr>
        <w:t>Galbraith, HS, Spooner, DE., &amp; Vaughn, CC. 2010. Synergistic effects of regional climate patterns and local water management on freshwater mussel communities. Biological conservation, 1435, 1175-1183. https://doi.org/10.1016/j.biocon.2010.02.025</w:t>
      </w:r>
    </w:p>
    <w:p w14:paraId="7D47A8DD" w14:textId="77777777" w:rsidR="00225C18" w:rsidRPr="00354C4C" w:rsidRDefault="00225C18" w:rsidP="00225C18">
      <w:pPr>
        <w:ind w:hanging="720"/>
        <w:rPr>
          <w:rFonts w:cs="Calibri"/>
          <w:sz w:val="22"/>
          <w:szCs w:val="22"/>
        </w:rPr>
      </w:pPr>
      <w:proofErr w:type="spellStart"/>
      <w:r w:rsidRPr="00354C4C">
        <w:rPr>
          <w:rFonts w:cs="Calibri"/>
          <w:sz w:val="22"/>
          <w:szCs w:val="22"/>
        </w:rPr>
        <w:lastRenderedPageBreak/>
        <w:t>Ganser</w:t>
      </w:r>
      <w:proofErr w:type="spellEnd"/>
      <w:r w:rsidRPr="00354C4C">
        <w:rPr>
          <w:rFonts w:cs="Calibri"/>
          <w:sz w:val="22"/>
          <w:szCs w:val="22"/>
        </w:rPr>
        <w:t xml:space="preserve">, AM, Newton, TJ, &amp; </w:t>
      </w:r>
      <w:proofErr w:type="spellStart"/>
      <w:r w:rsidRPr="00354C4C">
        <w:rPr>
          <w:rFonts w:cs="Calibri"/>
          <w:sz w:val="22"/>
          <w:szCs w:val="22"/>
        </w:rPr>
        <w:t>Haro</w:t>
      </w:r>
      <w:proofErr w:type="spellEnd"/>
      <w:r w:rsidRPr="00354C4C">
        <w:rPr>
          <w:rFonts w:cs="Calibri"/>
          <w:sz w:val="22"/>
          <w:szCs w:val="22"/>
        </w:rPr>
        <w:t>, RJ. 2013. The effects of elevated water temperature on native juvenile mussels: implications for climate change. Freshwater Science, 324, 1168-1177. https://doi.org/10.1899/12-132.1</w:t>
      </w:r>
    </w:p>
    <w:p w14:paraId="41261BEC" w14:textId="77777777" w:rsidR="00225C18" w:rsidRPr="00354C4C" w:rsidRDefault="00225C18" w:rsidP="00225C18">
      <w:pPr>
        <w:ind w:hanging="720"/>
        <w:rPr>
          <w:rFonts w:cs="Calibri"/>
          <w:sz w:val="22"/>
          <w:szCs w:val="22"/>
        </w:rPr>
      </w:pPr>
      <w:proofErr w:type="spellStart"/>
      <w:r w:rsidRPr="00354C4C">
        <w:rPr>
          <w:rFonts w:cs="Calibri"/>
          <w:sz w:val="22"/>
          <w:szCs w:val="22"/>
        </w:rPr>
        <w:t>Giebelhausen</w:t>
      </w:r>
      <w:proofErr w:type="spellEnd"/>
      <w:r w:rsidRPr="00354C4C">
        <w:rPr>
          <w:rFonts w:cs="Calibri"/>
          <w:sz w:val="22"/>
          <w:szCs w:val="22"/>
        </w:rPr>
        <w:t>, B. &amp; Lampert, W. 2001. Temperature reaction norms of Daphnia magna. Freshwater Biology, v.46, 281-289 2001. 46. 10.1046/j.1365-2427.2001.</w:t>
      </w:r>
      <w:proofErr w:type="gramStart"/>
      <w:r w:rsidRPr="00354C4C">
        <w:rPr>
          <w:rFonts w:cs="Calibri"/>
          <w:sz w:val="22"/>
          <w:szCs w:val="22"/>
        </w:rPr>
        <w:t>00630.x.</w:t>
      </w:r>
      <w:proofErr w:type="gramEnd"/>
    </w:p>
    <w:p w14:paraId="6E0A0D77" w14:textId="77777777" w:rsidR="00225C18" w:rsidRPr="00354C4C" w:rsidRDefault="00225C18" w:rsidP="00225C18">
      <w:pPr>
        <w:ind w:hanging="720"/>
        <w:rPr>
          <w:rFonts w:cs="Calibri"/>
          <w:sz w:val="22"/>
          <w:szCs w:val="22"/>
        </w:rPr>
      </w:pPr>
      <w:proofErr w:type="spellStart"/>
      <w:r w:rsidRPr="00354C4C">
        <w:rPr>
          <w:rFonts w:cs="Calibri"/>
          <w:sz w:val="22"/>
          <w:szCs w:val="22"/>
        </w:rPr>
        <w:t>Glazaczow</w:t>
      </w:r>
      <w:proofErr w:type="spellEnd"/>
      <w:r w:rsidRPr="00354C4C">
        <w:rPr>
          <w:rFonts w:cs="Calibri"/>
          <w:sz w:val="22"/>
          <w:szCs w:val="22"/>
        </w:rPr>
        <w:t xml:space="preserve"> A, </w:t>
      </w:r>
      <w:proofErr w:type="spellStart"/>
      <w:r w:rsidRPr="00354C4C">
        <w:rPr>
          <w:rFonts w:cs="Calibri"/>
          <w:sz w:val="22"/>
          <w:szCs w:val="22"/>
        </w:rPr>
        <w:t>Orwin</w:t>
      </w:r>
      <w:proofErr w:type="spellEnd"/>
      <w:r w:rsidRPr="00354C4C">
        <w:rPr>
          <w:rFonts w:cs="Calibri"/>
          <w:sz w:val="22"/>
          <w:szCs w:val="22"/>
        </w:rPr>
        <w:t xml:space="preserve"> D, </w:t>
      </w:r>
      <w:proofErr w:type="spellStart"/>
      <w:r w:rsidRPr="00354C4C">
        <w:rPr>
          <w:rFonts w:cs="Calibri"/>
          <w:sz w:val="22"/>
          <w:szCs w:val="22"/>
        </w:rPr>
        <w:t>Bogdziewicz</w:t>
      </w:r>
      <w:proofErr w:type="spellEnd"/>
      <w:r w:rsidRPr="00354C4C">
        <w:rPr>
          <w:rFonts w:cs="Calibri"/>
          <w:sz w:val="22"/>
          <w:szCs w:val="22"/>
        </w:rPr>
        <w:t xml:space="preserve"> M. 2016</w:t>
      </w:r>
      <w:r>
        <w:rPr>
          <w:rFonts w:cs="Calibri"/>
          <w:sz w:val="22"/>
          <w:szCs w:val="22"/>
        </w:rPr>
        <w:t xml:space="preserve">. </w:t>
      </w:r>
      <w:r w:rsidRPr="00354C4C">
        <w:rPr>
          <w:rFonts w:cs="Calibri"/>
          <w:sz w:val="22"/>
          <w:szCs w:val="22"/>
        </w:rPr>
        <w:t xml:space="preserve">Increased temperature delays the late-season phenology of multivoltine </w:t>
      </w:r>
      <w:proofErr w:type="gramStart"/>
      <w:r w:rsidRPr="00354C4C">
        <w:rPr>
          <w:rFonts w:cs="Calibri"/>
          <w:sz w:val="22"/>
          <w:szCs w:val="22"/>
        </w:rPr>
        <w:t>insect .</w:t>
      </w:r>
      <w:proofErr w:type="gramEnd"/>
      <w:r w:rsidRPr="00354C4C">
        <w:rPr>
          <w:rFonts w:cs="Calibri"/>
          <w:sz w:val="22"/>
          <w:szCs w:val="22"/>
        </w:rPr>
        <w:t xml:space="preserve"> Sci Rep. Dec </w:t>
      </w:r>
      <w:proofErr w:type="gramStart"/>
      <w:r w:rsidRPr="00354C4C">
        <w:rPr>
          <w:rFonts w:cs="Calibri"/>
          <w:sz w:val="22"/>
          <w:szCs w:val="22"/>
        </w:rPr>
        <w:t>1;6:38022</w:t>
      </w:r>
      <w:proofErr w:type="gramEnd"/>
      <w:r w:rsidRPr="00354C4C">
        <w:rPr>
          <w:rFonts w:cs="Calibri"/>
          <w:sz w:val="22"/>
          <w:szCs w:val="22"/>
        </w:rPr>
        <w:t xml:space="preserve">. </w:t>
      </w:r>
      <w:proofErr w:type="spellStart"/>
      <w:r w:rsidRPr="00354C4C">
        <w:rPr>
          <w:rFonts w:cs="Calibri"/>
          <w:sz w:val="22"/>
          <w:szCs w:val="22"/>
        </w:rPr>
        <w:t>doi</w:t>
      </w:r>
      <w:proofErr w:type="spellEnd"/>
      <w:r w:rsidRPr="00354C4C">
        <w:rPr>
          <w:rFonts w:cs="Calibri"/>
          <w:sz w:val="22"/>
          <w:szCs w:val="22"/>
        </w:rPr>
        <w:t>: 10.1038/srep38022. PMID: 27905493; PMCID: PMC5131318.</w:t>
      </w:r>
    </w:p>
    <w:p w14:paraId="12B37B2E" w14:textId="77777777" w:rsidR="00225C18" w:rsidRPr="00354C4C" w:rsidRDefault="00225C18" w:rsidP="00225C18">
      <w:pPr>
        <w:ind w:hanging="720"/>
        <w:rPr>
          <w:rFonts w:cs="Calibri"/>
          <w:sz w:val="22"/>
          <w:szCs w:val="22"/>
        </w:rPr>
      </w:pPr>
      <w:proofErr w:type="spellStart"/>
      <w:r w:rsidRPr="00354C4C">
        <w:rPr>
          <w:rFonts w:cs="Calibri"/>
          <w:sz w:val="22"/>
          <w:szCs w:val="22"/>
        </w:rPr>
        <w:t>Haase</w:t>
      </w:r>
      <w:proofErr w:type="spellEnd"/>
      <w:r w:rsidRPr="00354C4C">
        <w:rPr>
          <w:rFonts w:cs="Calibri"/>
          <w:sz w:val="22"/>
          <w:szCs w:val="22"/>
        </w:rPr>
        <w:t xml:space="preserve"> P, </w:t>
      </w:r>
      <w:proofErr w:type="spellStart"/>
      <w:r w:rsidRPr="00354C4C">
        <w:rPr>
          <w:rFonts w:cs="Calibri"/>
          <w:sz w:val="22"/>
          <w:szCs w:val="22"/>
        </w:rPr>
        <w:t>Pilotto</w:t>
      </w:r>
      <w:proofErr w:type="spellEnd"/>
      <w:r w:rsidRPr="00354C4C">
        <w:rPr>
          <w:rFonts w:cs="Calibri"/>
          <w:sz w:val="22"/>
          <w:szCs w:val="22"/>
        </w:rPr>
        <w:t xml:space="preserve"> F, Li F, </w:t>
      </w:r>
      <w:proofErr w:type="spellStart"/>
      <w:r w:rsidRPr="00354C4C">
        <w:rPr>
          <w:rFonts w:cs="Calibri"/>
          <w:sz w:val="22"/>
          <w:szCs w:val="22"/>
        </w:rPr>
        <w:t>Sundermann</w:t>
      </w:r>
      <w:proofErr w:type="spellEnd"/>
      <w:r w:rsidRPr="00354C4C">
        <w:rPr>
          <w:rFonts w:cs="Calibri"/>
          <w:sz w:val="22"/>
          <w:szCs w:val="22"/>
        </w:rPr>
        <w:t xml:space="preserve"> A, Lorenz AW, Tonkin JD, Stoll S. 2018</w:t>
      </w:r>
      <w:r>
        <w:rPr>
          <w:rFonts w:cs="Calibri"/>
          <w:sz w:val="22"/>
          <w:szCs w:val="22"/>
        </w:rPr>
        <w:t xml:space="preserve">. </w:t>
      </w:r>
      <w:r w:rsidRPr="00354C4C">
        <w:rPr>
          <w:rFonts w:cs="Calibri"/>
          <w:sz w:val="22"/>
          <w:szCs w:val="22"/>
        </w:rPr>
        <w:t xml:space="preserve">Moderate warming over the past 25 years has already reorganized stream invertebrate communities. Sci Total Environ. 2019 Mar </w:t>
      </w:r>
      <w:proofErr w:type="gramStart"/>
      <w:r w:rsidRPr="00354C4C">
        <w:rPr>
          <w:rFonts w:cs="Calibri"/>
          <w:sz w:val="22"/>
          <w:szCs w:val="22"/>
        </w:rPr>
        <w:t>25;658:1531</w:t>
      </w:r>
      <w:proofErr w:type="gramEnd"/>
      <w:r w:rsidRPr="00354C4C">
        <w:rPr>
          <w:rFonts w:cs="Calibri"/>
          <w:sz w:val="22"/>
          <w:szCs w:val="22"/>
        </w:rPr>
        <w:t xml:space="preserve">-1538. </w:t>
      </w:r>
      <w:proofErr w:type="spellStart"/>
      <w:r w:rsidRPr="00354C4C">
        <w:rPr>
          <w:rFonts w:cs="Calibri"/>
          <w:sz w:val="22"/>
          <w:szCs w:val="22"/>
        </w:rPr>
        <w:t>doi</w:t>
      </w:r>
      <w:proofErr w:type="spellEnd"/>
      <w:r w:rsidRPr="00354C4C">
        <w:rPr>
          <w:rFonts w:cs="Calibri"/>
          <w:sz w:val="22"/>
          <w:szCs w:val="22"/>
        </w:rPr>
        <w:t xml:space="preserve">: </w:t>
      </w:r>
      <w:proofErr w:type="gramStart"/>
      <w:r w:rsidRPr="00354C4C">
        <w:rPr>
          <w:rFonts w:cs="Calibri"/>
          <w:sz w:val="22"/>
          <w:szCs w:val="22"/>
        </w:rPr>
        <w:t>10.1016/j.scitotenv..</w:t>
      </w:r>
      <w:proofErr w:type="gramEnd"/>
      <w:r w:rsidRPr="00354C4C">
        <w:rPr>
          <w:rFonts w:cs="Calibri"/>
          <w:sz w:val="22"/>
          <w:szCs w:val="22"/>
        </w:rPr>
        <w:t xml:space="preserve">12.234. </w:t>
      </w:r>
      <w:proofErr w:type="spellStart"/>
      <w:r w:rsidRPr="00354C4C">
        <w:rPr>
          <w:rFonts w:cs="Calibri"/>
          <w:sz w:val="22"/>
          <w:szCs w:val="22"/>
        </w:rPr>
        <w:t>Epub</w:t>
      </w:r>
      <w:proofErr w:type="spellEnd"/>
      <w:r w:rsidRPr="00354C4C">
        <w:rPr>
          <w:rFonts w:cs="Calibri"/>
          <w:sz w:val="22"/>
          <w:szCs w:val="22"/>
        </w:rPr>
        <w:t xml:space="preserve"> 2018 Dec 15. PMID: 30678011.</w:t>
      </w:r>
    </w:p>
    <w:p w14:paraId="0A894B63" w14:textId="77777777" w:rsidR="00225C18" w:rsidRPr="00354C4C" w:rsidRDefault="00225C18" w:rsidP="00225C18">
      <w:pPr>
        <w:ind w:hanging="720"/>
        <w:rPr>
          <w:rFonts w:cs="Calibri"/>
          <w:sz w:val="22"/>
          <w:szCs w:val="22"/>
        </w:rPr>
      </w:pPr>
      <w:proofErr w:type="spellStart"/>
      <w:r w:rsidRPr="00354C4C">
        <w:rPr>
          <w:rFonts w:cs="Calibri"/>
          <w:sz w:val="22"/>
          <w:szCs w:val="22"/>
        </w:rPr>
        <w:t>Haidekker</w:t>
      </w:r>
      <w:proofErr w:type="spellEnd"/>
      <w:r w:rsidRPr="00354C4C">
        <w:rPr>
          <w:rFonts w:cs="Calibri"/>
          <w:sz w:val="22"/>
          <w:szCs w:val="22"/>
        </w:rPr>
        <w:t xml:space="preserve">, A., </w:t>
      </w:r>
      <w:proofErr w:type="spellStart"/>
      <w:r w:rsidRPr="00354C4C">
        <w:rPr>
          <w:rFonts w:cs="Calibri"/>
          <w:sz w:val="22"/>
          <w:szCs w:val="22"/>
        </w:rPr>
        <w:t>Hering</w:t>
      </w:r>
      <w:proofErr w:type="spellEnd"/>
      <w:r w:rsidRPr="00354C4C">
        <w:rPr>
          <w:rFonts w:cs="Calibri"/>
          <w:sz w:val="22"/>
          <w:szCs w:val="22"/>
        </w:rPr>
        <w:t>, D.</w:t>
      </w:r>
      <w:r w:rsidRPr="001E1940">
        <w:rPr>
          <w:rFonts w:cs="Calibri"/>
          <w:sz w:val="22"/>
          <w:szCs w:val="22"/>
        </w:rPr>
        <w:t xml:space="preserve"> </w:t>
      </w:r>
      <w:r w:rsidRPr="00354C4C">
        <w:rPr>
          <w:rFonts w:cs="Calibri"/>
          <w:sz w:val="22"/>
          <w:szCs w:val="22"/>
        </w:rPr>
        <w:t>2008</w:t>
      </w:r>
      <w:r>
        <w:rPr>
          <w:rFonts w:cs="Calibri"/>
          <w:sz w:val="22"/>
          <w:szCs w:val="22"/>
        </w:rPr>
        <w:t>.</w:t>
      </w:r>
      <w:r w:rsidRPr="00354C4C">
        <w:rPr>
          <w:rFonts w:cs="Calibri"/>
          <w:sz w:val="22"/>
          <w:szCs w:val="22"/>
        </w:rPr>
        <w:t xml:space="preserve"> Relationship between benthic insects Ephemeroptera, </w:t>
      </w:r>
      <w:proofErr w:type="spellStart"/>
      <w:r w:rsidRPr="00354C4C">
        <w:rPr>
          <w:rFonts w:cs="Calibri"/>
          <w:sz w:val="22"/>
          <w:szCs w:val="22"/>
        </w:rPr>
        <w:t>Plecoptera</w:t>
      </w:r>
      <w:proofErr w:type="spellEnd"/>
      <w:r w:rsidRPr="00354C4C">
        <w:rPr>
          <w:rFonts w:cs="Calibri"/>
          <w:sz w:val="22"/>
          <w:szCs w:val="22"/>
        </w:rPr>
        <w:t xml:space="preserve">, Coleoptera, </w:t>
      </w:r>
      <w:proofErr w:type="spellStart"/>
      <w:r w:rsidRPr="00354C4C">
        <w:rPr>
          <w:rFonts w:cs="Calibri"/>
          <w:sz w:val="22"/>
          <w:szCs w:val="22"/>
        </w:rPr>
        <w:t>Trichoptera</w:t>
      </w:r>
      <w:proofErr w:type="spellEnd"/>
      <w:r w:rsidRPr="00354C4C">
        <w:rPr>
          <w:rFonts w:cs="Calibri"/>
          <w:sz w:val="22"/>
          <w:szCs w:val="22"/>
        </w:rPr>
        <w:t xml:space="preserve"> and temperature in small and medium-sized streams in Germany: A multivariate study. </w:t>
      </w:r>
      <w:proofErr w:type="spellStart"/>
      <w:r w:rsidRPr="00354C4C">
        <w:rPr>
          <w:rFonts w:cs="Calibri"/>
          <w:sz w:val="22"/>
          <w:szCs w:val="22"/>
        </w:rPr>
        <w:t>Aquat</w:t>
      </w:r>
      <w:proofErr w:type="spellEnd"/>
      <w:r w:rsidRPr="00354C4C">
        <w:rPr>
          <w:rFonts w:cs="Calibri"/>
          <w:sz w:val="22"/>
          <w:szCs w:val="22"/>
        </w:rPr>
        <w:t xml:space="preserve"> </w:t>
      </w:r>
      <w:proofErr w:type="spellStart"/>
      <w:r w:rsidRPr="00354C4C">
        <w:rPr>
          <w:rFonts w:cs="Calibri"/>
          <w:sz w:val="22"/>
          <w:szCs w:val="22"/>
        </w:rPr>
        <w:t>Ecol</w:t>
      </w:r>
      <w:proofErr w:type="spellEnd"/>
      <w:r w:rsidRPr="00354C4C">
        <w:rPr>
          <w:rFonts w:cs="Calibri"/>
          <w:sz w:val="22"/>
          <w:szCs w:val="22"/>
        </w:rPr>
        <w:t xml:space="preserve"> 42, 463–481. https://doi.org/10.1007/s10452-007-9097-z</w:t>
      </w:r>
    </w:p>
    <w:p w14:paraId="501DC6DE" w14:textId="77777777" w:rsidR="00225C18" w:rsidRPr="00354C4C" w:rsidRDefault="00225C18" w:rsidP="00225C18">
      <w:pPr>
        <w:ind w:hanging="720"/>
        <w:rPr>
          <w:rFonts w:cs="Calibri"/>
          <w:sz w:val="22"/>
          <w:szCs w:val="22"/>
        </w:rPr>
      </w:pPr>
      <w:proofErr w:type="spellStart"/>
      <w:r w:rsidRPr="00354C4C">
        <w:rPr>
          <w:rFonts w:cs="Calibri"/>
          <w:sz w:val="22"/>
          <w:szCs w:val="22"/>
        </w:rPr>
        <w:t>Haijiang</w:t>
      </w:r>
      <w:proofErr w:type="spellEnd"/>
      <w:r w:rsidRPr="00354C4C">
        <w:rPr>
          <w:rFonts w:cs="Calibri"/>
          <w:sz w:val="22"/>
          <w:szCs w:val="22"/>
        </w:rPr>
        <w:t>, Zhao &amp; Wang, Yi &amp; Yang, Liang-liang &amp; Yuan, Luo-</w:t>
      </w:r>
      <w:proofErr w:type="spellStart"/>
      <w:r w:rsidRPr="00354C4C">
        <w:rPr>
          <w:rFonts w:cs="Calibri"/>
          <w:sz w:val="22"/>
          <w:szCs w:val="22"/>
        </w:rPr>
        <w:t>wei</w:t>
      </w:r>
      <w:proofErr w:type="spellEnd"/>
      <w:r w:rsidRPr="00354C4C">
        <w:rPr>
          <w:rFonts w:cs="Calibri"/>
          <w:sz w:val="22"/>
          <w:szCs w:val="22"/>
        </w:rPr>
        <w:t xml:space="preserve"> &amp; Peng, Dang-Cong. 2015. Relationship between phytoplankton and environmental factors in landscape water supplemented with reclaimed water. Ecological Indicators. 58. 113-121. 10.1016/j.ecolind.2015.03.033.</w:t>
      </w:r>
    </w:p>
    <w:p w14:paraId="21630B71" w14:textId="77777777" w:rsidR="00225C18" w:rsidRPr="00354C4C" w:rsidRDefault="00225C18" w:rsidP="00225C18">
      <w:pPr>
        <w:ind w:hanging="720"/>
        <w:rPr>
          <w:rFonts w:cs="Calibri"/>
          <w:sz w:val="22"/>
          <w:szCs w:val="22"/>
        </w:rPr>
      </w:pPr>
      <w:r w:rsidRPr="00354C4C">
        <w:rPr>
          <w:rFonts w:cs="Calibri"/>
          <w:sz w:val="22"/>
          <w:szCs w:val="22"/>
        </w:rPr>
        <w:t xml:space="preserve">Hassall C, Thompson DJ. 2008. The effects of environmental warming on Odonata: a review. International Journal of </w:t>
      </w:r>
      <w:proofErr w:type="spellStart"/>
      <w:r w:rsidRPr="00354C4C">
        <w:rPr>
          <w:rFonts w:cs="Calibri"/>
          <w:sz w:val="22"/>
          <w:szCs w:val="22"/>
        </w:rPr>
        <w:t>Odonatology</w:t>
      </w:r>
      <w:proofErr w:type="spellEnd"/>
      <w:r w:rsidRPr="00354C4C">
        <w:rPr>
          <w:rFonts w:cs="Calibri"/>
          <w:sz w:val="22"/>
          <w:szCs w:val="22"/>
        </w:rPr>
        <w:t>, Volume 112:131-153. https://doi.org/10.1080/13887890.2008.9748319</w:t>
      </w:r>
    </w:p>
    <w:p w14:paraId="6FBAAAE4" w14:textId="0405F79C" w:rsidR="00225C18" w:rsidRPr="00354C4C" w:rsidRDefault="00225C18" w:rsidP="00225C18">
      <w:pPr>
        <w:ind w:hanging="720"/>
        <w:rPr>
          <w:rFonts w:cs="Calibri"/>
          <w:sz w:val="22"/>
          <w:szCs w:val="22"/>
        </w:rPr>
      </w:pPr>
      <w:r w:rsidRPr="00354C4C">
        <w:rPr>
          <w:rFonts w:cs="Calibri"/>
          <w:sz w:val="22"/>
          <w:szCs w:val="22"/>
        </w:rPr>
        <w:t xml:space="preserve">Hawkins, CP, Hogue, JN, Decker, LM., &amp; </w:t>
      </w:r>
      <w:proofErr w:type="spellStart"/>
      <w:r w:rsidRPr="00354C4C">
        <w:rPr>
          <w:rFonts w:cs="Calibri"/>
          <w:sz w:val="22"/>
          <w:szCs w:val="22"/>
        </w:rPr>
        <w:t>Feminella</w:t>
      </w:r>
      <w:proofErr w:type="spellEnd"/>
      <w:r w:rsidRPr="00354C4C">
        <w:rPr>
          <w:rFonts w:cs="Calibri"/>
          <w:sz w:val="22"/>
          <w:szCs w:val="22"/>
        </w:rPr>
        <w:t xml:space="preserve">, JW. 1997. Channel Morphology, Water Temperature, and Assemblage Structure of Stream Insects. Journal of the North American </w:t>
      </w:r>
      <w:proofErr w:type="spellStart"/>
      <w:r w:rsidRPr="00354C4C">
        <w:rPr>
          <w:rFonts w:cs="Calibri"/>
          <w:sz w:val="22"/>
          <w:szCs w:val="22"/>
        </w:rPr>
        <w:t>Benthological</w:t>
      </w:r>
      <w:proofErr w:type="spellEnd"/>
      <w:r w:rsidRPr="00354C4C">
        <w:rPr>
          <w:rFonts w:cs="Calibri"/>
          <w:sz w:val="22"/>
          <w:szCs w:val="22"/>
        </w:rPr>
        <w:t xml:space="preserve"> Society, 164, 728–749. </w:t>
      </w:r>
      <w:hyperlink r:id="rId34" w:history="1">
        <w:r w:rsidRPr="00354C4C">
          <w:rPr>
            <w:rStyle w:val="Hyperlink"/>
            <w:rFonts w:cs="Calibri"/>
            <w:sz w:val="22"/>
            <w:szCs w:val="22"/>
          </w:rPr>
          <w:t>https://doi.org/10.2307/1468167</w:t>
        </w:r>
      </w:hyperlink>
    </w:p>
    <w:p w14:paraId="673AD98C" w14:textId="77777777" w:rsidR="00225C18" w:rsidRPr="00354C4C" w:rsidRDefault="00225C18" w:rsidP="00225C18">
      <w:pPr>
        <w:ind w:hanging="720"/>
        <w:rPr>
          <w:rFonts w:cs="Calibri"/>
          <w:sz w:val="22"/>
          <w:szCs w:val="22"/>
        </w:rPr>
      </w:pPr>
      <w:proofErr w:type="spellStart"/>
      <w:r w:rsidRPr="00354C4C">
        <w:rPr>
          <w:rFonts w:cs="Calibri"/>
          <w:sz w:val="22"/>
          <w:szCs w:val="22"/>
          <w:shd w:val="clear" w:color="auto" w:fill="FFFFFF"/>
        </w:rPr>
        <w:t>Heino</w:t>
      </w:r>
      <w:proofErr w:type="spellEnd"/>
      <w:r w:rsidRPr="00354C4C">
        <w:rPr>
          <w:rFonts w:cs="Calibri"/>
          <w:sz w:val="22"/>
          <w:szCs w:val="22"/>
          <w:shd w:val="clear" w:color="auto" w:fill="FFFFFF"/>
        </w:rPr>
        <w:t xml:space="preserve">, J, </w:t>
      </w:r>
      <w:proofErr w:type="spellStart"/>
      <w:r w:rsidRPr="00354C4C">
        <w:rPr>
          <w:rFonts w:cs="Calibri"/>
          <w:sz w:val="22"/>
          <w:szCs w:val="22"/>
          <w:shd w:val="clear" w:color="auto" w:fill="FFFFFF"/>
        </w:rPr>
        <w:t>Virkkala</w:t>
      </w:r>
      <w:proofErr w:type="spellEnd"/>
      <w:r w:rsidRPr="00354C4C">
        <w:rPr>
          <w:rFonts w:cs="Calibri"/>
          <w:sz w:val="22"/>
          <w:szCs w:val="22"/>
          <w:shd w:val="clear" w:color="auto" w:fill="FFFFFF"/>
        </w:rPr>
        <w:t xml:space="preserve">, R, &amp; </w:t>
      </w:r>
      <w:proofErr w:type="spellStart"/>
      <w:r w:rsidRPr="00354C4C">
        <w:rPr>
          <w:rFonts w:cs="Calibri"/>
          <w:sz w:val="22"/>
          <w:szCs w:val="22"/>
          <w:shd w:val="clear" w:color="auto" w:fill="FFFFFF"/>
        </w:rPr>
        <w:t>Toivonen</w:t>
      </w:r>
      <w:proofErr w:type="spellEnd"/>
      <w:r w:rsidRPr="00354C4C">
        <w:rPr>
          <w:rFonts w:cs="Calibri"/>
          <w:sz w:val="22"/>
          <w:szCs w:val="22"/>
          <w:shd w:val="clear" w:color="auto" w:fill="FFFFFF"/>
        </w:rPr>
        <w:t xml:space="preserve">, H. 2009. Climate change and freshwater biodiversity: detected patterns, future </w:t>
      </w:r>
      <w:proofErr w:type="gramStart"/>
      <w:r w:rsidRPr="00354C4C">
        <w:rPr>
          <w:rFonts w:cs="Calibri"/>
          <w:sz w:val="22"/>
          <w:szCs w:val="22"/>
          <w:shd w:val="clear" w:color="auto" w:fill="FFFFFF"/>
        </w:rPr>
        <w:t>trends</w:t>
      </w:r>
      <w:proofErr w:type="gramEnd"/>
      <w:r w:rsidRPr="00354C4C">
        <w:rPr>
          <w:rFonts w:cs="Calibri"/>
          <w:sz w:val="22"/>
          <w:szCs w:val="22"/>
          <w:shd w:val="clear" w:color="auto" w:fill="FFFFFF"/>
        </w:rPr>
        <w:t xml:space="preserve"> and adaptations in northern regions. </w:t>
      </w:r>
      <w:r w:rsidRPr="00354C4C">
        <w:rPr>
          <w:rFonts w:cs="Calibri"/>
          <w:i/>
          <w:iCs/>
          <w:sz w:val="22"/>
          <w:szCs w:val="22"/>
          <w:shd w:val="clear" w:color="auto" w:fill="FFFFFF"/>
        </w:rPr>
        <w:t>Biological Reviews</w:t>
      </w:r>
      <w:r w:rsidRPr="00354C4C">
        <w:rPr>
          <w:rFonts w:cs="Calibri"/>
          <w:sz w:val="22"/>
          <w:szCs w:val="22"/>
          <w:shd w:val="clear" w:color="auto" w:fill="FFFFFF"/>
        </w:rPr>
        <w:t>, </w:t>
      </w:r>
      <w:r w:rsidRPr="00354C4C">
        <w:rPr>
          <w:rFonts w:cs="Calibri"/>
          <w:i/>
          <w:iCs/>
          <w:sz w:val="22"/>
          <w:szCs w:val="22"/>
          <w:shd w:val="clear" w:color="auto" w:fill="FFFFFF"/>
        </w:rPr>
        <w:t>84</w:t>
      </w:r>
      <w:r w:rsidRPr="00354C4C">
        <w:rPr>
          <w:rFonts w:cs="Calibri"/>
          <w:sz w:val="22"/>
          <w:szCs w:val="22"/>
          <w:shd w:val="clear" w:color="auto" w:fill="FFFFFF"/>
        </w:rPr>
        <w:t>1, 39-54.</w:t>
      </w:r>
      <w:r w:rsidRPr="00354C4C">
        <w:rPr>
          <w:rFonts w:cs="Calibri"/>
          <w:sz w:val="22"/>
          <w:szCs w:val="22"/>
        </w:rPr>
        <w:t xml:space="preserve"> </w:t>
      </w:r>
      <w:proofErr w:type="spellStart"/>
      <w:r w:rsidRPr="00354C4C">
        <w:rPr>
          <w:rFonts w:cs="Calibri"/>
          <w:sz w:val="22"/>
          <w:szCs w:val="22"/>
        </w:rPr>
        <w:t>doi</w:t>
      </w:r>
      <w:proofErr w:type="spellEnd"/>
      <w:r w:rsidRPr="00354C4C">
        <w:rPr>
          <w:rFonts w:cs="Calibri"/>
          <w:sz w:val="22"/>
          <w:szCs w:val="22"/>
        </w:rPr>
        <w:t>: 10.1111/j.1469-185X.</w:t>
      </w:r>
      <w:proofErr w:type="gramStart"/>
      <w:r w:rsidRPr="00354C4C">
        <w:rPr>
          <w:rFonts w:cs="Calibri"/>
          <w:sz w:val="22"/>
          <w:szCs w:val="22"/>
        </w:rPr>
        <w:t>2008.00060.x</w:t>
      </w:r>
      <w:proofErr w:type="gramEnd"/>
      <w:r w:rsidRPr="00354C4C">
        <w:rPr>
          <w:rFonts w:cs="Calibri"/>
          <w:sz w:val="22"/>
          <w:szCs w:val="22"/>
        </w:rPr>
        <w:t xml:space="preserve"> PMID: 19032595.</w:t>
      </w:r>
    </w:p>
    <w:p w14:paraId="57B8BF47" w14:textId="77777777" w:rsidR="00225C18" w:rsidRPr="00354C4C" w:rsidRDefault="00225C18" w:rsidP="00225C18">
      <w:pPr>
        <w:ind w:hanging="720"/>
        <w:rPr>
          <w:rFonts w:cs="Calibri"/>
          <w:sz w:val="22"/>
          <w:szCs w:val="22"/>
        </w:rPr>
      </w:pPr>
      <w:proofErr w:type="spellStart"/>
      <w:r w:rsidRPr="00354C4C">
        <w:rPr>
          <w:rFonts w:cs="Calibri"/>
          <w:sz w:val="22"/>
          <w:szCs w:val="22"/>
        </w:rPr>
        <w:t>Heino</w:t>
      </w:r>
      <w:proofErr w:type="spellEnd"/>
      <w:r w:rsidRPr="00354C4C">
        <w:rPr>
          <w:rFonts w:cs="Calibri"/>
          <w:sz w:val="22"/>
          <w:szCs w:val="22"/>
        </w:rPr>
        <w:t xml:space="preserve">, J, </w:t>
      </w:r>
      <w:proofErr w:type="spellStart"/>
      <w:r w:rsidRPr="00354C4C">
        <w:rPr>
          <w:rFonts w:cs="Calibri"/>
          <w:sz w:val="22"/>
          <w:szCs w:val="22"/>
        </w:rPr>
        <w:t>Muotka</w:t>
      </w:r>
      <w:proofErr w:type="spellEnd"/>
      <w:r w:rsidRPr="00354C4C">
        <w:rPr>
          <w:rFonts w:cs="Calibri"/>
          <w:sz w:val="22"/>
          <w:szCs w:val="22"/>
        </w:rPr>
        <w:t>, T. and Paavola, R. 2003, Determinants of macroinvertebrate diversity in headwater streams: regional and local influences. Journal of Animal Ecology, 72: 425-434. https://doi.org/10.1046/j.1365-2656.2003.00711.x</w:t>
      </w:r>
    </w:p>
    <w:p w14:paraId="658EE474" w14:textId="77777777" w:rsidR="00225C18" w:rsidRPr="00354C4C" w:rsidRDefault="00225C18" w:rsidP="00225C18">
      <w:pPr>
        <w:ind w:hanging="720"/>
        <w:rPr>
          <w:rFonts w:cs="Calibri"/>
          <w:sz w:val="22"/>
          <w:szCs w:val="22"/>
        </w:rPr>
      </w:pPr>
      <w:r w:rsidRPr="00354C4C">
        <w:rPr>
          <w:rFonts w:cs="Calibri"/>
          <w:sz w:val="22"/>
          <w:szCs w:val="22"/>
        </w:rPr>
        <w:t>Hester, ET, &amp; Doyle, MW. 2011. Human impacts to river temperature and their effects on biological processes: A quantitative synthesis 1. JAWRA Journal of the American Water Resources Association, 473, 571-587.</w:t>
      </w:r>
    </w:p>
    <w:p w14:paraId="35DF11EE" w14:textId="77777777" w:rsidR="00225C18" w:rsidRPr="00354C4C" w:rsidRDefault="00225C18" w:rsidP="00225C18">
      <w:pPr>
        <w:ind w:hanging="720"/>
        <w:rPr>
          <w:rFonts w:cs="Calibri"/>
          <w:sz w:val="22"/>
          <w:szCs w:val="22"/>
        </w:rPr>
      </w:pPr>
      <w:r w:rsidRPr="00354C4C">
        <w:rPr>
          <w:rFonts w:cs="Calibri"/>
          <w:sz w:val="22"/>
          <w:szCs w:val="22"/>
        </w:rPr>
        <w:t>Hughes, NF., &amp; Grand, TC. 2000. Physiological ecology meets the ideal-free distribution: predicting the distribution of size-structured fish populations across temperature gradients. Environmental Biology of Fishes, 59, 285-298. https://doi.org/10.1023/A:1007608720672</w:t>
      </w:r>
    </w:p>
    <w:p w14:paraId="49BF9E7E" w14:textId="77777777" w:rsidR="00225C18" w:rsidRPr="00354C4C" w:rsidRDefault="00225C18" w:rsidP="00225C18">
      <w:pPr>
        <w:ind w:hanging="720"/>
        <w:rPr>
          <w:rFonts w:cs="Calibri"/>
          <w:sz w:val="22"/>
          <w:szCs w:val="22"/>
        </w:rPr>
      </w:pPr>
      <w:r w:rsidRPr="00354C4C">
        <w:rPr>
          <w:rFonts w:cs="Calibri"/>
          <w:sz w:val="22"/>
          <w:szCs w:val="22"/>
        </w:rPr>
        <w:t xml:space="preserve">Jackson, HM, Gibbins, CN and </w:t>
      </w:r>
      <w:proofErr w:type="spellStart"/>
      <w:r w:rsidRPr="00354C4C">
        <w:rPr>
          <w:rFonts w:cs="Calibri"/>
          <w:sz w:val="22"/>
          <w:szCs w:val="22"/>
        </w:rPr>
        <w:t>Soulsby</w:t>
      </w:r>
      <w:proofErr w:type="spellEnd"/>
      <w:r w:rsidRPr="00354C4C">
        <w:rPr>
          <w:rFonts w:cs="Calibri"/>
          <w:sz w:val="22"/>
          <w:szCs w:val="22"/>
        </w:rPr>
        <w:t xml:space="preserve">, C. 2007, Role of discharge and temperature variation in determining invertebrate community structure in a regulated river. River Res. </w:t>
      </w:r>
      <w:proofErr w:type="spellStart"/>
      <w:r w:rsidRPr="00354C4C">
        <w:rPr>
          <w:rFonts w:cs="Calibri"/>
          <w:sz w:val="22"/>
          <w:szCs w:val="22"/>
        </w:rPr>
        <w:t>Applic</w:t>
      </w:r>
      <w:proofErr w:type="spellEnd"/>
      <w:r w:rsidRPr="00354C4C">
        <w:rPr>
          <w:rFonts w:cs="Calibri"/>
          <w:sz w:val="22"/>
          <w:szCs w:val="22"/>
        </w:rPr>
        <w:t>., 23: 651-669. https://doi.org/10.1002/rra.1006</w:t>
      </w:r>
    </w:p>
    <w:p w14:paraId="5730291B" w14:textId="77777777" w:rsidR="00225C18" w:rsidRPr="00354C4C" w:rsidRDefault="00225C18" w:rsidP="00225C18">
      <w:pPr>
        <w:ind w:hanging="720"/>
        <w:rPr>
          <w:rFonts w:cs="Calibri"/>
          <w:sz w:val="22"/>
          <w:szCs w:val="22"/>
        </w:rPr>
      </w:pPr>
      <w:r w:rsidRPr="00354C4C">
        <w:rPr>
          <w:rFonts w:cs="Calibri"/>
          <w:sz w:val="22"/>
          <w:szCs w:val="22"/>
        </w:rPr>
        <w:t xml:space="preserve">Jacobsen, D, Marín, R. Bolivian Altiplano streams with low richness of macroinvertebrates and large diel fluctuations in temperature and dissolved oxygen. </w:t>
      </w:r>
      <w:proofErr w:type="spellStart"/>
      <w:r w:rsidRPr="00354C4C">
        <w:rPr>
          <w:rFonts w:cs="Calibri"/>
          <w:sz w:val="22"/>
          <w:szCs w:val="22"/>
        </w:rPr>
        <w:t>Aquat</w:t>
      </w:r>
      <w:proofErr w:type="spellEnd"/>
      <w:r w:rsidRPr="00354C4C">
        <w:rPr>
          <w:rFonts w:cs="Calibri"/>
          <w:sz w:val="22"/>
          <w:szCs w:val="22"/>
        </w:rPr>
        <w:t xml:space="preserve"> </w:t>
      </w:r>
      <w:proofErr w:type="spellStart"/>
      <w:r w:rsidRPr="00354C4C">
        <w:rPr>
          <w:rFonts w:cs="Calibri"/>
          <w:sz w:val="22"/>
          <w:szCs w:val="22"/>
        </w:rPr>
        <w:t>Ecol</w:t>
      </w:r>
      <w:proofErr w:type="spellEnd"/>
      <w:r w:rsidRPr="00354C4C">
        <w:rPr>
          <w:rFonts w:cs="Calibri"/>
          <w:sz w:val="22"/>
          <w:szCs w:val="22"/>
        </w:rPr>
        <w:t xml:space="preserve"> 42, 643–656 2008. https://doi.org/10.1007/s10452-007-9127-x</w:t>
      </w:r>
    </w:p>
    <w:p w14:paraId="6DA5C8C6" w14:textId="77777777" w:rsidR="00225C18" w:rsidRPr="00354C4C" w:rsidRDefault="00225C18" w:rsidP="00225C18">
      <w:pPr>
        <w:ind w:hanging="720"/>
        <w:rPr>
          <w:rFonts w:cs="Calibri"/>
          <w:sz w:val="22"/>
          <w:szCs w:val="22"/>
        </w:rPr>
      </w:pPr>
      <w:proofErr w:type="spellStart"/>
      <w:r w:rsidRPr="00354C4C">
        <w:rPr>
          <w:rFonts w:cs="Calibri"/>
          <w:sz w:val="22"/>
          <w:szCs w:val="22"/>
        </w:rPr>
        <w:t>Joehnk</w:t>
      </w:r>
      <w:proofErr w:type="spellEnd"/>
      <w:r w:rsidRPr="00354C4C">
        <w:rPr>
          <w:rFonts w:cs="Calibri"/>
          <w:sz w:val="22"/>
          <w:szCs w:val="22"/>
        </w:rPr>
        <w:t xml:space="preserve">, KD, Huisman, JEF, Sharples, J, </w:t>
      </w:r>
      <w:proofErr w:type="spellStart"/>
      <w:r w:rsidRPr="00354C4C">
        <w:rPr>
          <w:rFonts w:cs="Calibri"/>
          <w:sz w:val="22"/>
          <w:szCs w:val="22"/>
        </w:rPr>
        <w:t>Sommeijer</w:t>
      </w:r>
      <w:proofErr w:type="spellEnd"/>
      <w:r w:rsidRPr="00354C4C">
        <w:rPr>
          <w:rFonts w:cs="Calibri"/>
          <w:sz w:val="22"/>
          <w:szCs w:val="22"/>
        </w:rPr>
        <w:t xml:space="preserve">, BEN, Visser, PM., &amp; </w:t>
      </w:r>
      <w:proofErr w:type="spellStart"/>
      <w:r w:rsidRPr="00354C4C">
        <w:rPr>
          <w:rFonts w:cs="Calibri"/>
          <w:sz w:val="22"/>
          <w:szCs w:val="22"/>
        </w:rPr>
        <w:t>Stroom</w:t>
      </w:r>
      <w:proofErr w:type="spellEnd"/>
      <w:r w:rsidRPr="00354C4C">
        <w:rPr>
          <w:rFonts w:cs="Calibri"/>
          <w:sz w:val="22"/>
          <w:szCs w:val="22"/>
        </w:rPr>
        <w:t>, JM. 2008. Summer heatwaves promote blooms of harmful cyanobacteria. Global change biology, 143, 495-512. https://doi.org/10.1111/j.1365-2486.2007.01510.x</w:t>
      </w:r>
    </w:p>
    <w:p w14:paraId="0C143737" w14:textId="77777777" w:rsidR="00225C18" w:rsidRPr="00354C4C" w:rsidRDefault="00225C18" w:rsidP="00225C18">
      <w:pPr>
        <w:ind w:hanging="720"/>
        <w:rPr>
          <w:rFonts w:cs="Calibri"/>
          <w:sz w:val="22"/>
          <w:szCs w:val="22"/>
        </w:rPr>
      </w:pPr>
      <w:r w:rsidRPr="00354C4C">
        <w:rPr>
          <w:rFonts w:cs="Calibri"/>
          <w:sz w:val="22"/>
          <w:szCs w:val="22"/>
        </w:rPr>
        <w:t xml:space="preserve">Kaushal, SS, Likens, GE, Jaworski, NA, Pace, ML, Sides, AM, </w:t>
      </w:r>
      <w:proofErr w:type="spellStart"/>
      <w:r w:rsidRPr="00354C4C">
        <w:rPr>
          <w:rFonts w:cs="Calibri"/>
          <w:sz w:val="22"/>
          <w:szCs w:val="22"/>
        </w:rPr>
        <w:t>Seekell</w:t>
      </w:r>
      <w:proofErr w:type="spellEnd"/>
      <w:r w:rsidRPr="00354C4C">
        <w:rPr>
          <w:rFonts w:cs="Calibri"/>
          <w:sz w:val="22"/>
          <w:szCs w:val="22"/>
        </w:rPr>
        <w:t xml:space="preserve">, D., Belt, KT, </w:t>
      </w:r>
      <w:proofErr w:type="spellStart"/>
      <w:r w:rsidRPr="00354C4C">
        <w:rPr>
          <w:rFonts w:cs="Calibri"/>
          <w:sz w:val="22"/>
          <w:szCs w:val="22"/>
        </w:rPr>
        <w:t>Secor</w:t>
      </w:r>
      <w:proofErr w:type="spellEnd"/>
      <w:r w:rsidRPr="00354C4C">
        <w:rPr>
          <w:rFonts w:cs="Calibri"/>
          <w:sz w:val="22"/>
          <w:szCs w:val="22"/>
        </w:rPr>
        <w:t>, DH and Wingate, RL 2010, Rising stream and river temperatures in the United States. Frontiers in Ecology and the Environment, 8: 461-466. https://doi.org/10.1890/090037</w:t>
      </w:r>
    </w:p>
    <w:p w14:paraId="7E96E004" w14:textId="77777777" w:rsidR="00225C18" w:rsidRPr="00354C4C" w:rsidRDefault="00225C18" w:rsidP="00225C18">
      <w:pPr>
        <w:ind w:hanging="720"/>
        <w:rPr>
          <w:rFonts w:cs="Calibri"/>
          <w:sz w:val="22"/>
          <w:szCs w:val="22"/>
        </w:rPr>
      </w:pPr>
      <w:r w:rsidRPr="00354C4C">
        <w:rPr>
          <w:rFonts w:cs="Calibri"/>
          <w:sz w:val="22"/>
          <w:szCs w:val="22"/>
        </w:rPr>
        <w:t xml:space="preserve">Kishi, </w:t>
      </w:r>
      <w:r>
        <w:rPr>
          <w:rFonts w:cs="Calibri"/>
          <w:sz w:val="22"/>
          <w:szCs w:val="22"/>
        </w:rPr>
        <w:t>D</w:t>
      </w:r>
      <w:r w:rsidRPr="00354C4C">
        <w:rPr>
          <w:rFonts w:cs="Calibri"/>
          <w:sz w:val="22"/>
          <w:szCs w:val="22"/>
        </w:rPr>
        <w:t>, Murakami, M, Nakano, S, &amp; Maekawa, K. 2005. Water temperature determines strength of top‐down control in a stream food web. Freshwater biology, 508, 1315-1322. https://doi.org/10.1111/j.1365-2427.2005.01404.x</w:t>
      </w:r>
    </w:p>
    <w:p w14:paraId="7D1CEBA4" w14:textId="77777777" w:rsidR="00225C18" w:rsidRPr="00354C4C" w:rsidRDefault="00225C18" w:rsidP="00225C18">
      <w:pPr>
        <w:ind w:hanging="720"/>
        <w:rPr>
          <w:rFonts w:cs="Calibri"/>
          <w:sz w:val="22"/>
          <w:szCs w:val="22"/>
        </w:rPr>
      </w:pPr>
      <w:r w:rsidRPr="00354C4C">
        <w:rPr>
          <w:rFonts w:cs="Calibri"/>
          <w:sz w:val="22"/>
          <w:szCs w:val="22"/>
        </w:rPr>
        <w:lastRenderedPageBreak/>
        <w:t xml:space="preserve">Kremer CT, Fey SB, Arellano AA, </w:t>
      </w:r>
      <w:proofErr w:type="spellStart"/>
      <w:r w:rsidRPr="00354C4C">
        <w:rPr>
          <w:rFonts w:cs="Calibri"/>
          <w:sz w:val="22"/>
          <w:szCs w:val="22"/>
        </w:rPr>
        <w:t>Vasseur</w:t>
      </w:r>
      <w:proofErr w:type="spellEnd"/>
      <w:r w:rsidRPr="00354C4C">
        <w:rPr>
          <w:rFonts w:cs="Calibri"/>
          <w:sz w:val="22"/>
          <w:szCs w:val="22"/>
        </w:rPr>
        <w:t xml:space="preserve"> DA. 2018. Gradual plasticity alters population dynamics in variable environments: thermal acclimation in the green alga Chlamydomonas </w:t>
      </w:r>
      <w:proofErr w:type="spellStart"/>
      <w:r w:rsidRPr="00354C4C">
        <w:rPr>
          <w:rFonts w:cs="Calibri"/>
          <w:sz w:val="22"/>
          <w:szCs w:val="22"/>
        </w:rPr>
        <w:t>reinhartdii</w:t>
      </w:r>
      <w:proofErr w:type="spellEnd"/>
      <w:r w:rsidRPr="00354C4C">
        <w:rPr>
          <w:rFonts w:cs="Calibri"/>
          <w:sz w:val="22"/>
          <w:szCs w:val="22"/>
        </w:rPr>
        <w:t xml:space="preserve">. Proc Biol Sci. 2018 Jan </w:t>
      </w:r>
      <w:proofErr w:type="gramStart"/>
      <w:r w:rsidRPr="00354C4C">
        <w:rPr>
          <w:rFonts w:cs="Calibri"/>
          <w:sz w:val="22"/>
          <w:szCs w:val="22"/>
        </w:rPr>
        <w:t>10;2851870:20171942</w:t>
      </w:r>
      <w:proofErr w:type="gramEnd"/>
      <w:r w:rsidRPr="00354C4C">
        <w:rPr>
          <w:rFonts w:cs="Calibri"/>
          <w:sz w:val="22"/>
          <w:szCs w:val="22"/>
        </w:rPr>
        <w:t xml:space="preserve">. </w:t>
      </w:r>
      <w:proofErr w:type="spellStart"/>
      <w:r w:rsidRPr="00354C4C">
        <w:rPr>
          <w:rFonts w:cs="Calibri"/>
          <w:sz w:val="22"/>
          <w:szCs w:val="22"/>
        </w:rPr>
        <w:t>doi</w:t>
      </w:r>
      <w:proofErr w:type="spellEnd"/>
      <w:r w:rsidRPr="00354C4C">
        <w:rPr>
          <w:rFonts w:cs="Calibri"/>
          <w:sz w:val="22"/>
          <w:szCs w:val="22"/>
        </w:rPr>
        <w:t>: 10.1098/rspb.2017.1942.</w:t>
      </w:r>
    </w:p>
    <w:p w14:paraId="5988EBE3" w14:textId="77777777" w:rsidR="00225C18" w:rsidRPr="00354C4C" w:rsidRDefault="00225C18" w:rsidP="00225C18">
      <w:pPr>
        <w:ind w:hanging="720"/>
        <w:rPr>
          <w:rFonts w:cs="Calibri"/>
          <w:sz w:val="22"/>
          <w:szCs w:val="22"/>
        </w:rPr>
      </w:pPr>
      <w:proofErr w:type="spellStart"/>
      <w:r w:rsidRPr="00354C4C">
        <w:rPr>
          <w:rFonts w:cs="Calibri"/>
          <w:sz w:val="22"/>
          <w:szCs w:val="22"/>
        </w:rPr>
        <w:t>Laurisse</w:t>
      </w:r>
      <w:proofErr w:type="spellEnd"/>
      <w:r w:rsidRPr="00354C4C">
        <w:rPr>
          <w:rFonts w:cs="Calibri"/>
          <w:sz w:val="22"/>
          <w:szCs w:val="22"/>
        </w:rPr>
        <w:t xml:space="preserve"> L. 2017. Quantifying responses of aquatic insects to environmental change. Griffith School of Environment. https://doi.org/10.25904/1912/1815</w:t>
      </w:r>
    </w:p>
    <w:p w14:paraId="74CE404C" w14:textId="77777777" w:rsidR="00225C18" w:rsidRPr="00354C4C" w:rsidRDefault="00225C18" w:rsidP="00225C18">
      <w:pPr>
        <w:ind w:hanging="720"/>
        <w:rPr>
          <w:rFonts w:cs="Calibri"/>
          <w:sz w:val="22"/>
          <w:szCs w:val="22"/>
        </w:rPr>
      </w:pPr>
      <w:r w:rsidRPr="00354C4C">
        <w:rPr>
          <w:rFonts w:cs="Calibri"/>
          <w:sz w:val="22"/>
          <w:szCs w:val="22"/>
        </w:rPr>
        <w:t xml:space="preserve">Lawrence, JE, Lunde, KB, </w:t>
      </w:r>
      <w:proofErr w:type="spellStart"/>
      <w:r w:rsidRPr="00354C4C">
        <w:rPr>
          <w:rFonts w:cs="Calibri"/>
          <w:sz w:val="22"/>
          <w:szCs w:val="22"/>
        </w:rPr>
        <w:t>Mazor</w:t>
      </w:r>
      <w:proofErr w:type="spellEnd"/>
      <w:r w:rsidRPr="00354C4C">
        <w:rPr>
          <w:rFonts w:cs="Calibri"/>
          <w:sz w:val="22"/>
          <w:szCs w:val="22"/>
        </w:rPr>
        <w:t xml:space="preserve">, RD, </w:t>
      </w:r>
      <w:proofErr w:type="spellStart"/>
      <w:r w:rsidRPr="00354C4C">
        <w:rPr>
          <w:rFonts w:cs="Calibri"/>
          <w:sz w:val="22"/>
          <w:szCs w:val="22"/>
        </w:rPr>
        <w:t>Bêche</w:t>
      </w:r>
      <w:proofErr w:type="spellEnd"/>
      <w:r w:rsidRPr="00354C4C">
        <w:rPr>
          <w:rFonts w:cs="Calibri"/>
          <w:sz w:val="22"/>
          <w:szCs w:val="22"/>
        </w:rPr>
        <w:t xml:space="preserve">, LA, </w:t>
      </w:r>
      <w:proofErr w:type="spellStart"/>
      <w:r w:rsidRPr="00354C4C">
        <w:rPr>
          <w:rFonts w:cs="Calibri"/>
          <w:sz w:val="22"/>
          <w:szCs w:val="22"/>
        </w:rPr>
        <w:t>McElravy</w:t>
      </w:r>
      <w:proofErr w:type="spellEnd"/>
      <w:r w:rsidRPr="00354C4C">
        <w:rPr>
          <w:rFonts w:cs="Calibri"/>
          <w:sz w:val="22"/>
          <w:szCs w:val="22"/>
        </w:rPr>
        <w:t xml:space="preserve">, EP, &amp; </w:t>
      </w:r>
      <w:proofErr w:type="spellStart"/>
      <w:r w:rsidRPr="00354C4C">
        <w:rPr>
          <w:rFonts w:cs="Calibri"/>
          <w:sz w:val="22"/>
          <w:szCs w:val="22"/>
        </w:rPr>
        <w:t>Resh</w:t>
      </w:r>
      <w:proofErr w:type="spellEnd"/>
      <w:r w:rsidRPr="00354C4C">
        <w:rPr>
          <w:rFonts w:cs="Calibri"/>
          <w:sz w:val="22"/>
          <w:szCs w:val="22"/>
        </w:rPr>
        <w:t xml:space="preserve">, VH. 2010. Long-term macroinvertebrate responses to climate change: implications for biological assessment in </w:t>
      </w:r>
      <w:proofErr w:type="spellStart"/>
      <w:r w:rsidRPr="00354C4C">
        <w:rPr>
          <w:rFonts w:cs="Calibri"/>
          <w:sz w:val="22"/>
          <w:szCs w:val="22"/>
        </w:rPr>
        <w:t>mediterranean</w:t>
      </w:r>
      <w:proofErr w:type="spellEnd"/>
      <w:r w:rsidRPr="00354C4C">
        <w:rPr>
          <w:rFonts w:cs="Calibri"/>
          <w:sz w:val="22"/>
          <w:szCs w:val="22"/>
        </w:rPr>
        <w:t xml:space="preserve">-climate streams. Journal of the North American </w:t>
      </w:r>
      <w:proofErr w:type="spellStart"/>
      <w:r w:rsidRPr="00354C4C">
        <w:rPr>
          <w:rFonts w:cs="Calibri"/>
          <w:sz w:val="22"/>
          <w:szCs w:val="22"/>
        </w:rPr>
        <w:t>Benthological</w:t>
      </w:r>
      <w:proofErr w:type="spellEnd"/>
      <w:r w:rsidRPr="00354C4C">
        <w:rPr>
          <w:rFonts w:cs="Calibri"/>
          <w:sz w:val="22"/>
          <w:szCs w:val="22"/>
        </w:rPr>
        <w:t xml:space="preserve"> Society, 294, 1424-1440.</w:t>
      </w:r>
    </w:p>
    <w:p w14:paraId="2785A5D6" w14:textId="77777777" w:rsidR="00225C18" w:rsidRPr="00354C4C" w:rsidRDefault="00225C18" w:rsidP="00225C18">
      <w:pPr>
        <w:ind w:hanging="720"/>
        <w:rPr>
          <w:rFonts w:cs="Calibri"/>
          <w:sz w:val="22"/>
          <w:szCs w:val="22"/>
        </w:rPr>
      </w:pPr>
      <w:r w:rsidRPr="00354C4C">
        <w:rPr>
          <w:rFonts w:cs="Calibri"/>
          <w:sz w:val="22"/>
          <w:szCs w:val="22"/>
        </w:rPr>
        <w:t xml:space="preserve">LeRoy </w:t>
      </w:r>
      <w:proofErr w:type="spellStart"/>
      <w:r w:rsidRPr="00354C4C">
        <w:rPr>
          <w:rFonts w:cs="Calibri"/>
          <w:sz w:val="22"/>
          <w:szCs w:val="22"/>
        </w:rPr>
        <w:t>Poff</w:t>
      </w:r>
      <w:proofErr w:type="spellEnd"/>
      <w:r w:rsidRPr="00354C4C">
        <w:rPr>
          <w:rFonts w:cs="Calibri"/>
          <w:sz w:val="22"/>
          <w:szCs w:val="22"/>
        </w:rPr>
        <w:t xml:space="preserve"> N. Landscape Filters and Species Traits: Towards Mechanistic Understanding and Prediction in Stream Ecology. Journal of the North American </w:t>
      </w:r>
      <w:proofErr w:type="spellStart"/>
      <w:r w:rsidRPr="00354C4C">
        <w:rPr>
          <w:rFonts w:cs="Calibri"/>
          <w:sz w:val="22"/>
          <w:szCs w:val="22"/>
        </w:rPr>
        <w:t>Benthological</w:t>
      </w:r>
      <w:proofErr w:type="spellEnd"/>
      <w:r w:rsidRPr="00354C4C">
        <w:rPr>
          <w:rFonts w:cs="Calibri"/>
          <w:sz w:val="22"/>
          <w:szCs w:val="22"/>
        </w:rPr>
        <w:t xml:space="preserve"> Society 1997. 16:2, 391-409</w:t>
      </w:r>
    </w:p>
    <w:p w14:paraId="4D37D0E4" w14:textId="77777777" w:rsidR="00225C18" w:rsidRPr="00354C4C" w:rsidRDefault="00225C18" w:rsidP="00225C18">
      <w:pPr>
        <w:ind w:hanging="720"/>
        <w:rPr>
          <w:rFonts w:cs="Calibri"/>
          <w:sz w:val="22"/>
          <w:szCs w:val="22"/>
        </w:rPr>
      </w:pPr>
      <w:proofErr w:type="spellStart"/>
      <w:r w:rsidRPr="00354C4C">
        <w:rPr>
          <w:rFonts w:cs="Calibri"/>
          <w:sz w:val="22"/>
          <w:szCs w:val="22"/>
        </w:rPr>
        <w:t>Luhring</w:t>
      </w:r>
      <w:proofErr w:type="spellEnd"/>
      <w:r w:rsidRPr="00354C4C">
        <w:rPr>
          <w:rFonts w:cs="Calibri"/>
          <w:sz w:val="22"/>
          <w:szCs w:val="22"/>
        </w:rPr>
        <w:t xml:space="preserve"> TM, </w:t>
      </w:r>
      <w:proofErr w:type="spellStart"/>
      <w:r w:rsidRPr="00354C4C">
        <w:rPr>
          <w:rFonts w:cs="Calibri"/>
          <w:sz w:val="22"/>
          <w:szCs w:val="22"/>
        </w:rPr>
        <w:t>Vavra</w:t>
      </w:r>
      <w:proofErr w:type="spellEnd"/>
      <w:r w:rsidRPr="00354C4C">
        <w:rPr>
          <w:rFonts w:cs="Calibri"/>
          <w:sz w:val="22"/>
          <w:szCs w:val="22"/>
        </w:rPr>
        <w:t xml:space="preserve"> JM, </w:t>
      </w:r>
      <w:proofErr w:type="spellStart"/>
      <w:r w:rsidRPr="00354C4C">
        <w:rPr>
          <w:rFonts w:cs="Calibri"/>
          <w:sz w:val="22"/>
          <w:szCs w:val="22"/>
        </w:rPr>
        <w:t>Cressler</w:t>
      </w:r>
      <w:proofErr w:type="spellEnd"/>
      <w:r w:rsidRPr="00354C4C">
        <w:rPr>
          <w:rFonts w:cs="Calibri"/>
          <w:sz w:val="22"/>
          <w:szCs w:val="22"/>
        </w:rPr>
        <w:t xml:space="preserve"> CE, DeLong JP. Phenotypically plastic responses to predation risk are temperature dependent. </w:t>
      </w:r>
      <w:proofErr w:type="spellStart"/>
      <w:r w:rsidRPr="00354C4C">
        <w:rPr>
          <w:rFonts w:cs="Calibri"/>
          <w:sz w:val="22"/>
          <w:szCs w:val="22"/>
        </w:rPr>
        <w:t>Oecologia</w:t>
      </w:r>
      <w:proofErr w:type="spellEnd"/>
      <w:r w:rsidRPr="00354C4C">
        <w:rPr>
          <w:rFonts w:cs="Calibri"/>
          <w:sz w:val="22"/>
          <w:szCs w:val="22"/>
        </w:rPr>
        <w:t xml:space="preserve">. 2019 </w:t>
      </w:r>
      <w:proofErr w:type="gramStart"/>
      <w:r w:rsidRPr="00354C4C">
        <w:rPr>
          <w:rFonts w:cs="Calibri"/>
          <w:sz w:val="22"/>
          <w:szCs w:val="22"/>
        </w:rPr>
        <w:t>Nov;1913:709</w:t>
      </w:r>
      <w:proofErr w:type="gramEnd"/>
      <w:r w:rsidRPr="00354C4C">
        <w:rPr>
          <w:rFonts w:cs="Calibri"/>
          <w:sz w:val="22"/>
          <w:szCs w:val="22"/>
        </w:rPr>
        <w:t xml:space="preserve">-719. </w:t>
      </w:r>
      <w:proofErr w:type="spellStart"/>
      <w:r w:rsidRPr="00354C4C">
        <w:rPr>
          <w:rFonts w:cs="Calibri"/>
          <w:sz w:val="22"/>
          <w:szCs w:val="22"/>
        </w:rPr>
        <w:t>doi</w:t>
      </w:r>
      <w:proofErr w:type="spellEnd"/>
      <w:r w:rsidRPr="00354C4C">
        <w:rPr>
          <w:rFonts w:cs="Calibri"/>
          <w:sz w:val="22"/>
          <w:szCs w:val="22"/>
        </w:rPr>
        <w:t xml:space="preserve">: 10.1007/s00442-019-04523-9. </w:t>
      </w:r>
      <w:proofErr w:type="spellStart"/>
      <w:r w:rsidRPr="00354C4C">
        <w:rPr>
          <w:rFonts w:cs="Calibri"/>
          <w:sz w:val="22"/>
          <w:szCs w:val="22"/>
        </w:rPr>
        <w:t>Epub</w:t>
      </w:r>
      <w:proofErr w:type="spellEnd"/>
      <w:r w:rsidRPr="00354C4C">
        <w:rPr>
          <w:rFonts w:cs="Calibri"/>
          <w:sz w:val="22"/>
          <w:szCs w:val="22"/>
        </w:rPr>
        <w:t xml:space="preserve"> 2019 Oct 10. PMID: 31598776.</w:t>
      </w:r>
    </w:p>
    <w:p w14:paraId="7155A5F9" w14:textId="77777777" w:rsidR="00225C18" w:rsidRPr="00354C4C" w:rsidRDefault="00225C18" w:rsidP="00225C18">
      <w:pPr>
        <w:ind w:hanging="720"/>
        <w:rPr>
          <w:rFonts w:cs="Calibri"/>
          <w:sz w:val="22"/>
          <w:szCs w:val="22"/>
        </w:rPr>
      </w:pPr>
      <w:proofErr w:type="spellStart"/>
      <w:r w:rsidRPr="00354C4C">
        <w:rPr>
          <w:rFonts w:cs="Calibri"/>
          <w:sz w:val="22"/>
          <w:szCs w:val="22"/>
        </w:rPr>
        <w:t>Nalley</w:t>
      </w:r>
      <w:proofErr w:type="spellEnd"/>
      <w:r w:rsidRPr="00354C4C">
        <w:rPr>
          <w:rFonts w:cs="Calibri"/>
          <w:sz w:val="22"/>
          <w:szCs w:val="22"/>
        </w:rPr>
        <w:t xml:space="preserve">, JO, O'Donnell, DR, &amp; </w:t>
      </w:r>
      <w:proofErr w:type="spellStart"/>
      <w:r w:rsidRPr="00354C4C">
        <w:rPr>
          <w:rFonts w:cs="Calibri"/>
          <w:sz w:val="22"/>
          <w:szCs w:val="22"/>
        </w:rPr>
        <w:t>Litchman</w:t>
      </w:r>
      <w:proofErr w:type="spellEnd"/>
      <w:r w:rsidRPr="00354C4C">
        <w:rPr>
          <w:rFonts w:cs="Calibri"/>
          <w:sz w:val="22"/>
          <w:szCs w:val="22"/>
        </w:rPr>
        <w:t>, E. 2018. Temperature effects on growth rates and fatty acid content in freshwater algae and cyanobacteria. Algal research, 35, 500-507. https://doi.org/10.1016/j.algal.2018.09.018</w:t>
      </w:r>
    </w:p>
    <w:p w14:paraId="7DCD37EA" w14:textId="77777777" w:rsidR="00225C18" w:rsidRPr="00354C4C" w:rsidRDefault="00225C18" w:rsidP="00225C18">
      <w:pPr>
        <w:ind w:hanging="720"/>
        <w:rPr>
          <w:rFonts w:cs="Calibri"/>
          <w:sz w:val="22"/>
          <w:szCs w:val="22"/>
        </w:rPr>
      </w:pPr>
      <w:proofErr w:type="spellStart"/>
      <w:r w:rsidRPr="00354C4C">
        <w:rPr>
          <w:rFonts w:cs="Calibri"/>
          <w:sz w:val="22"/>
          <w:szCs w:val="22"/>
        </w:rPr>
        <w:t>Onana</w:t>
      </w:r>
      <w:proofErr w:type="spellEnd"/>
      <w:r w:rsidRPr="00354C4C">
        <w:rPr>
          <w:rFonts w:cs="Calibri"/>
          <w:sz w:val="22"/>
          <w:szCs w:val="22"/>
        </w:rPr>
        <w:t xml:space="preserve">, F, </w:t>
      </w:r>
      <w:proofErr w:type="spellStart"/>
      <w:r w:rsidRPr="00354C4C">
        <w:rPr>
          <w:rFonts w:cs="Calibri"/>
          <w:sz w:val="22"/>
          <w:szCs w:val="22"/>
        </w:rPr>
        <w:t>Togouet</w:t>
      </w:r>
      <w:proofErr w:type="spellEnd"/>
      <w:r w:rsidRPr="00354C4C">
        <w:rPr>
          <w:rFonts w:cs="Calibri"/>
          <w:sz w:val="22"/>
          <w:szCs w:val="22"/>
        </w:rPr>
        <w:t xml:space="preserve">, </w:t>
      </w:r>
      <w:proofErr w:type="gramStart"/>
      <w:r w:rsidRPr="00354C4C">
        <w:rPr>
          <w:rFonts w:cs="Calibri"/>
          <w:sz w:val="22"/>
          <w:szCs w:val="22"/>
        </w:rPr>
        <w:t>S ,</w:t>
      </w:r>
      <w:proofErr w:type="gramEnd"/>
      <w:r w:rsidRPr="00354C4C">
        <w:rPr>
          <w:rFonts w:cs="Calibri"/>
          <w:sz w:val="22"/>
          <w:szCs w:val="22"/>
        </w:rPr>
        <w:t xml:space="preserve"> </w:t>
      </w:r>
      <w:proofErr w:type="spellStart"/>
      <w:r w:rsidRPr="00354C4C">
        <w:rPr>
          <w:rFonts w:cs="Calibri"/>
          <w:sz w:val="22"/>
          <w:szCs w:val="22"/>
        </w:rPr>
        <w:t>Tamsa</w:t>
      </w:r>
      <w:proofErr w:type="spellEnd"/>
      <w:r w:rsidRPr="00354C4C">
        <w:rPr>
          <w:rFonts w:cs="Calibri"/>
          <w:sz w:val="22"/>
          <w:szCs w:val="22"/>
        </w:rPr>
        <w:t xml:space="preserve">, A , </w:t>
      </w:r>
      <w:proofErr w:type="spellStart"/>
      <w:r w:rsidRPr="00354C4C">
        <w:rPr>
          <w:rFonts w:cs="Calibri"/>
          <w:sz w:val="22"/>
          <w:szCs w:val="22"/>
        </w:rPr>
        <w:t>Tchatcho</w:t>
      </w:r>
      <w:proofErr w:type="spellEnd"/>
      <w:r w:rsidRPr="00354C4C">
        <w:rPr>
          <w:rFonts w:cs="Calibri"/>
          <w:sz w:val="22"/>
          <w:szCs w:val="22"/>
        </w:rPr>
        <w:t xml:space="preserve">, N , </w:t>
      </w:r>
      <w:proofErr w:type="spellStart"/>
      <w:r w:rsidRPr="00354C4C">
        <w:rPr>
          <w:rFonts w:cs="Calibri"/>
          <w:sz w:val="22"/>
          <w:szCs w:val="22"/>
        </w:rPr>
        <w:t>Tchakonte</w:t>
      </w:r>
      <w:proofErr w:type="spellEnd"/>
      <w:r w:rsidRPr="00354C4C">
        <w:rPr>
          <w:rFonts w:cs="Calibri"/>
          <w:sz w:val="22"/>
          <w:szCs w:val="22"/>
        </w:rPr>
        <w:t xml:space="preserve">, S, Koji, E , </w:t>
      </w:r>
      <w:proofErr w:type="spellStart"/>
      <w:r w:rsidRPr="00354C4C">
        <w:rPr>
          <w:rFonts w:cs="Calibri"/>
          <w:sz w:val="22"/>
          <w:szCs w:val="22"/>
        </w:rPr>
        <w:t>Yemeli</w:t>
      </w:r>
      <w:proofErr w:type="spellEnd"/>
      <w:r w:rsidRPr="00354C4C">
        <w:rPr>
          <w:rFonts w:cs="Calibri"/>
          <w:sz w:val="22"/>
          <w:szCs w:val="22"/>
        </w:rPr>
        <w:t xml:space="preserve">, A. and </w:t>
      </w:r>
      <w:proofErr w:type="spellStart"/>
      <w:r w:rsidRPr="00354C4C">
        <w:rPr>
          <w:rFonts w:cs="Calibri"/>
          <w:sz w:val="22"/>
          <w:szCs w:val="22"/>
        </w:rPr>
        <w:t>Makong</w:t>
      </w:r>
      <w:proofErr w:type="spellEnd"/>
      <w:r w:rsidRPr="00354C4C">
        <w:rPr>
          <w:rFonts w:cs="Calibri"/>
          <w:sz w:val="22"/>
          <w:szCs w:val="22"/>
        </w:rPr>
        <w:t xml:space="preserve">, A. 2019 Comparing Freshwater Benthic Macroinvertebrate Communities in Forest and Urban Streams of the Coastal Ecological Region of Cameroon. Open Journal of Ecology, 9, 521-537. </w:t>
      </w:r>
      <w:proofErr w:type="spellStart"/>
      <w:r w:rsidRPr="00354C4C">
        <w:rPr>
          <w:rFonts w:cs="Calibri"/>
          <w:sz w:val="22"/>
          <w:szCs w:val="22"/>
        </w:rPr>
        <w:t>doi</w:t>
      </w:r>
      <w:proofErr w:type="spellEnd"/>
      <w:r w:rsidRPr="00354C4C">
        <w:rPr>
          <w:rFonts w:cs="Calibri"/>
          <w:sz w:val="22"/>
          <w:szCs w:val="22"/>
        </w:rPr>
        <w:t>: 10.4236/oje.2019.912034.</w:t>
      </w:r>
    </w:p>
    <w:p w14:paraId="44E712F4" w14:textId="77777777" w:rsidR="00225C18" w:rsidRPr="00354C4C" w:rsidRDefault="00225C18" w:rsidP="00225C18">
      <w:pPr>
        <w:ind w:hanging="720"/>
        <w:rPr>
          <w:rFonts w:cs="Calibri"/>
          <w:sz w:val="22"/>
          <w:szCs w:val="22"/>
        </w:rPr>
      </w:pPr>
      <w:proofErr w:type="spellStart"/>
      <w:r w:rsidRPr="00354C4C">
        <w:rPr>
          <w:rFonts w:cs="Calibri"/>
          <w:sz w:val="22"/>
          <w:szCs w:val="22"/>
        </w:rPr>
        <w:t>Pandolfo</w:t>
      </w:r>
      <w:proofErr w:type="spellEnd"/>
      <w:r w:rsidRPr="00354C4C">
        <w:rPr>
          <w:rFonts w:cs="Calibri"/>
          <w:sz w:val="22"/>
          <w:szCs w:val="22"/>
        </w:rPr>
        <w:t xml:space="preserve">, Tamara J, W. Gregory Cope, Consuelo Arellano, Robert B. </w:t>
      </w:r>
      <w:proofErr w:type="spellStart"/>
      <w:r w:rsidRPr="00354C4C">
        <w:rPr>
          <w:rFonts w:cs="Calibri"/>
          <w:sz w:val="22"/>
          <w:szCs w:val="22"/>
        </w:rPr>
        <w:t>Bringolf</w:t>
      </w:r>
      <w:proofErr w:type="spellEnd"/>
      <w:r w:rsidRPr="00354C4C">
        <w:rPr>
          <w:rFonts w:cs="Calibri"/>
          <w:sz w:val="22"/>
          <w:szCs w:val="22"/>
        </w:rPr>
        <w:t>, M. Christopher Barnhart, and Edward Hammer. 2010. Upper thermal tolerances of early life stages of freshwater mussels.</w:t>
      </w:r>
      <w:r>
        <w:rPr>
          <w:rFonts w:cs="Calibri"/>
          <w:sz w:val="22"/>
          <w:szCs w:val="22"/>
        </w:rPr>
        <w:t xml:space="preserve"> </w:t>
      </w:r>
      <w:r w:rsidRPr="00354C4C">
        <w:rPr>
          <w:rFonts w:cs="Calibri"/>
          <w:sz w:val="22"/>
          <w:szCs w:val="22"/>
        </w:rPr>
        <w:t xml:space="preserve"> Journal of the North American </w:t>
      </w:r>
      <w:proofErr w:type="spellStart"/>
      <w:r w:rsidRPr="00354C4C">
        <w:rPr>
          <w:rFonts w:cs="Calibri"/>
          <w:sz w:val="22"/>
          <w:szCs w:val="22"/>
        </w:rPr>
        <w:t>Benthological</w:t>
      </w:r>
      <w:proofErr w:type="spellEnd"/>
      <w:r w:rsidRPr="00354C4C">
        <w:rPr>
          <w:rFonts w:cs="Calibri"/>
          <w:sz w:val="22"/>
          <w:szCs w:val="22"/>
        </w:rPr>
        <w:t xml:space="preserve"> Society 293: 959-969.</w:t>
      </w:r>
    </w:p>
    <w:p w14:paraId="6FCEF9B9" w14:textId="77777777" w:rsidR="00225C18" w:rsidRPr="00354C4C" w:rsidRDefault="00225C18" w:rsidP="00225C18">
      <w:pPr>
        <w:ind w:hanging="720"/>
        <w:rPr>
          <w:rFonts w:cs="Calibri"/>
          <w:sz w:val="22"/>
          <w:szCs w:val="22"/>
        </w:rPr>
      </w:pPr>
      <w:r w:rsidRPr="00354C4C">
        <w:rPr>
          <w:rFonts w:cs="Calibri"/>
          <w:sz w:val="22"/>
          <w:szCs w:val="22"/>
        </w:rPr>
        <w:t>Piggott, JJ, Townsend, CR and Matthaei, CD. 2015, Climate warming and agricultural stressors interact to determine stream macroinvertebrate community dynamics. Glob Change Biol, 21: 1887-1906. https://doi.org/10.1111/gcb.12861</w:t>
      </w:r>
    </w:p>
    <w:p w14:paraId="724F1B4D" w14:textId="77777777" w:rsidR="00225C18" w:rsidRPr="00354C4C" w:rsidRDefault="00225C18" w:rsidP="00225C18">
      <w:pPr>
        <w:ind w:hanging="720"/>
        <w:rPr>
          <w:rFonts w:cs="Calibri"/>
          <w:sz w:val="22"/>
          <w:szCs w:val="22"/>
        </w:rPr>
      </w:pPr>
      <w:r w:rsidRPr="00354C4C">
        <w:rPr>
          <w:rFonts w:cs="Calibri"/>
          <w:sz w:val="22"/>
          <w:szCs w:val="22"/>
        </w:rPr>
        <w:t xml:space="preserve">Piggott, Jeremy &amp; Lange, Katharina &amp; Townsend, Colin &amp; Matthaei, Christoph. 2012. Multiple Stressors in Agricultural Streams: A Mesocosm Study of Interactions among Raised Water Temperature, Sediment Addition and Nutrient Enrichment. </w:t>
      </w:r>
      <w:proofErr w:type="spellStart"/>
      <w:r w:rsidRPr="00354C4C">
        <w:rPr>
          <w:rFonts w:cs="Calibri"/>
          <w:sz w:val="22"/>
          <w:szCs w:val="22"/>
        </w:rPr>
        <w:t>PloS</w:t>
      </w:r>
      <w:proofErr w:type="spellEnd"/>
      <w:r w:rsidRPr="00354C4C">
        <w:rPr>
          <w:rFonts w:cs="Calibri"/>
          <w:sz w:val="22"/>
          <w:szCs w:val="22"/>
        </w:rPr>
        <w:t xml:space="preserve"> one. 7. e49873. 10.1371/journal.pone.0049873 </w:t>
      </w:r>
    </w:p>
    <w:p w14:paraId="5FD744CB" w14:textId="77777777" w:rsidR="00225C18" w:rsidRPr="00354C4C" w:rsidRDefault="00225C18" w:rsidP="00225C18">
      <w:pPr>
        <w:ind w:hanging="720"/>
        <w:rPr>
          <w:rFonts w:cs="Calibri"/>
          <w:sz w:val="22"/>
          <w:szCs w:val="22"/>
        </w:rPr>
      </w:pPr>
      <w:proofErr w:type="spellStart"/>
      <w:r w:rsidRPr="00354C4C">
        <w:rPr>
          <w:rFonts w:cs="Calibri"/>
          <w:sz w:val="22"/>
          <w:szCs w:val="22"/>
        </w:rPr>
        <w:t>Poff</w:t>
      </w:r>
      <w:proofErr w:type="spellEnd"/>
      <w:r w:rsidRPr="00354C4C">
        <w:rPr>
          <w:rFonts w:cs="Calibri"/>
          <w:sz w:val="22"/>
          <w:szCs w:val="22"/>
        </w:rPr>
        <w:t xml:space="preserve">, NL, Olden, JD, Vieira, NK, Finn, DS, Simmons, MP, &amp; Kondratieff, BC. 2006. Functional trait niches of North American lotic insects: traits-based ecological applications </w:t>
      </w:r>
      <w:proofErr w:type="gramStart"/>
      <w:r w:rsidRPr="00354C4C">
        <w:rPr>
          <w:rFonts w:cs="Calibri"/>
          <w:sz w:val="22"/>
          <w:szCs w:val="22"/>
        </w:rPr>
        <w:t>in light of</w:t>
      </w:r>
      <w:proofErr w:type="gramEnd"/>
      <w:r w:rsidRPr="00354C4C">
        <w:rPr>
          <w:rFonts w:cs="Calibri"/>
          <w:sz w:val="22"/>
          <w:szCs w:val="22"/>
        </w:rPr>
        <w:t xml:space="preserve"> phylogenetic relationships. Journal of the North American </w:t>
      </w:r>
      <w:proofErr w:type="spellStart"/>
      <w:r w:rsidRPr="00354C4C">
        <w:rPr>
          <w:rFonts w:cs="Calibri"/>
          <w:sz w:val="22"/>
          <w:szCs w:val="22"/>
        </w:rPr>
        <w:t>Benthological</w:t>
      </w:r>
      <w:proofErr w:type="spellEnd"/>
      <w:r w:rsidRPr="00354C4C">
        <w:rPr>
          <w:rFonts w:cs="Calibri"/>
          <w:sz w:val="22"/>
          <w:szCs w:val="22"/>
        </w:rPr>
        <w:t xml:space="preserve"> Society, 254, 730-755. doi.org/10.1899/0887-35932006025[</w:t>
      </w:r>
      <w:proofErr w:type="gramStart"/>
      <w:r w:rsidRPr="00354C4C">
        <w:rPr>
          <w:rFonts w:cs="Calibri"/>
          <w:sz w:val="22"/>
          <w:szCs w:val="22"/>
        </w:rPr>
        <w:t>0730:FTNONA</w:t>
      </w:r>
      <w:proofErr w:type="gramEnd"/>
      <w:r w:rsidRPr="00354C4C">
        <w:rPr>
          <w:rFonts w:cs="Calibri"/>
          <w:sz w:val="22"/>
          <w:szCs w:val="22"/>
        </w:rPr>
        <w:t>]2.0.CO;2</w:t>
      </w:r>
    </w:p>
    <w:p w14:paraId="60770845" w14:textId="77777777" w:rsidR="00225C18" w:rsidRPr="00354C4C" w:rsidRDefault="00225C18" w:rsidP="00225C18">
      <w:pPr>
        <w:ind w:hanging="720"/>
        <w:rPr>
          <w:rFonts w:cs="Calibri"/>
          <w:sz w:val="22"/>
          <w:szCs w:val="22"/>
        </w:rPr>
      </w:pPr>
      <w:r w:rsidRPr="00354C4C">
        <w:rPr>
          <w:rFonts w:cs="Calibri"/>
          <w:sz w:val="22"/>
          <w:szCs w:val="22"/>
        </w:rPr>
        <w:t xml:space="preserve">Rivers-Moore, NA, Dallas, HF, de Moor, FC, &amp; </w:t>
      </w:r>
      <w:proofErr w:type="spellStart"/>
      <w:r w:rsidRPr="00354C4C">
        <w:rPr>
          <w:rFonts w:cs="Calibri"/>
          <w:sz w:val="22"/>
          <w:szCs w:val="22"/>
        </w:rPr>
        <w:t>Barendse</w:t>
      </w:r>
      <w:proofErr w:type="spellEnd"/>
      <w:r w:rsidRPr="00354C4C">
        <w:rPr>
          <w:rFonts w:cs="Calibri"/>
          <w:sz w:val="22"/>
          <w:szCs w:val="22"/>
        </w:rPr>
        <w:t>, J. 2018. Relationships of water temperature and aquatic macroinvertebrate community structure with non-native riparian plant densities in the southern Cape, South Africa. African Journal of Aquatic Science, 433, 215-227.</w:t>
      </w:r>
    </w:p>
    <w:p w14:paraId="518527D1" w14:textId="77777777" w:rsidR="00225C18" w:rsidRPr="00354C4C" w:rsidRDefault="00225C18" w:rsidP="00225C18">
      <w:pPr>
        <w:ind w:hanging="720"/>
        <w:rPr>
          <w:rFonts w:cs="Calibri"/>
          <w:sz w:val="22"/>
          <w:szCs w:val="22"/>
        </w:rPr>
      </w:pPr>
      <w:proofErr w:type="spellStart"/>
      <w:r w:rsidRPr="00354C4C">
        <w:rPr>
          <w:rFonts w:cs="Calibri"/>
          <w:sz w:val="22"/>
          <w:szCs w:val="22"/>
        </w:rPr>
        <w:t>Sandin</w:t>
      </w:r>
      <w:proofErr w:type="spellEnd"/>
      <w:r w:rsidRPr="00354C4C">
        <w:rPr>
          <w:rFonts w:cs="Calibri"/>
          <w:sz w:val="22"/>
          <w:szCs w:val="22"/>
        </w:rPr>
        <w:t xml:space="preserve">, Leonard. 2003. Benthic macroinvertebrates in Swedish streams: Community structure, taxon richness, and environmental relations. </w:t>
      </w:r>
      <w:proofErr w:type="spellStart"/>
      <w:r w:rsidRPr="00354C4C">
        <w:rPr>
          <w:rFonts w:cs="Calibri"/>
          <w:sz w:val="22"/>
          <w:szCs w:val="22"/>
        </w:rPr>
        <w:t>Ecography</w:t>
      </w:r>
      <w:proofErr w:type="spellEnd"/>
      <w:r w:rsidRPr="00354C4C">
        <w:rPr>
          <w:rFonts w:cs="Calibri"/>
          <w:sz w:val="22"/>
          <w:szCs w:val="22"/>
        </w:rPr>
        <w:t>. 26. 269 - 282. 10.1034/j.1600-0587.2003.</w:t>
      </w:r>
      <w:proofErr w:type="gramStart"/>
      <w:r w:rsidRPr="00354C4C">
        <w:rPr>
          <w:rFonts w:cs="Calibri"/>
          <w:sz w:val="22"/>
          <w:szCs w:val="22"/>
        </w:rPr>
        <w:t>03380.x.</w:t>
      </w:r>
      <w:proofErr w:type="gramEnd"/>
      <w:r w:rsidRPr="00354C4C">
        <w:rPr>
          <w:rFonts w:cs="Calibri"/>
          <w:sz w:val="22"/>
          <w:szCs w:val="22"/>
        </w:rPr>
        <w:t xml:space="preserve"> </w:t>
      </w:r>
    </w:p>
    <w:p w14:paraId="7C555437" w14:textId="77777777" w:rsidR="00225C18" w:rsidRPr="00354C4C" w:rsidRDefault="00225C18" w:rsidP="00225C18">
      <w:pPr>
        <w:ind w:hanging="720"/>
        <w:rPr>
          <w:rFonts w:cs="Calibri"/>
          <w:sz w:val="22"/>
          <w:szCs w:val="22"/>
        </w:rPr>
      </w:pPr>
      <w:r w:rsidRPr="00354C4C">
        <w:rPr>
          <w:rFonts w:cs="Calibri"/>
          <w:sz w:val="22"/>
          <w:szCs w:val="22"/>
        </w:rPr>
        <w:t xml:space="preserve">Spooner, DE, &amp; Vaughn, CC. 2008. A trait-based approach to species’ roles in stream ecosystems: climate change, community structure, and material cycling. </w:t>
      </w:r>
      <w:proofErr w:type="spellStart"/>
      <w:r w:rsidRPr="00354C4C">
        <w:rPr>
          <w:rFonts w:cs="Calibri"/>
          <w:sz w:val="22"/>
          <w:szCs w:val="22"/>
        </w:rPr>
        <w:t>Oecologia</w:t>
      </w:r>
      <w:proofErr w:type="spellEnd"/>
      <w:r w:rsidRPr="00354C4C">
        <w:rPr>
          <w:rFonts w:cs="Calibri"/>
          <w:sz w:val="22"/>
          <w:szCs w:val="22"/>
        </w:rPr>
        <w:t>, 158, 307-317.</w:t>
      </w:r>
    </w:p>
    <w:p w14:paraId="708CB345" w14:textId="77777777" w:rsidR="00225C18" w:rsidRPr="00354C4C" w:rsidRDefault="00225C18" w:rsidP="00225C18">
      <w:pPr>
        <w:ind w:hanging="720"/>
        <w:rPr>
          <w:rFonts w:cs="Calibri"/>
          <w:sz w:val="22"/>
          <w:szCs w:val="22"/>
        </w:rPr>
      </w:pPr>
      <w:r w:rsidRPr="00354C4C">
        <w:rPr>
          <w:rFonts w:cs="Calibri"/>
          <w:sz w:val="22"/>
          <w:szCs w:val="22"/>
        </w:rPr>
        <w:t xml:space="preserve">Squires, LE, </w:t>
      </w:r>
      <w:proofErr w:type="spellStart"/>
      <w:r w:rsidRPr="00354C4C">
        <w:rPr>
          <w:rFonts w:cs="Calibri"/>
          <w:sz w:val="22"/>
          <w:szCs w:val="22"/>
        </w:rPr>
        <w:t>Rushforth</w:t>
      </w:r>
      <w:proofErr w:type="spellEnd"/>
      <w:r w:rsidRPr="00354C4C">
        <w:rPr>
          <w:rFonts w:cs="Calibri"/>
          <w:sz w:val="22"/>
          <w:szCs w:val="22"/>
        </w:rPr>
        <w:t xml:space="preserve">, SR, &amp; </w:t>
      </w:r>
      <w:proofErr w:type="spellStart"/>
      <w:r w:rsidRPr="00354C4C">
        <w:rPr>
          <w:rFonts w:cs="Calibri"/>
          <w:sz w:val="22"/>
          <w:szCs w:val="22"/>
        </w:rPr>
        <w:t>Brotherson</w:t>
      </w:r>
      <w:proofErr w:type="spellEnd"/>
      <w:r w:rsidRPr="00354C4C">
        <w:rPr>
          <w:rFonts w:cs="Calibri"/>
          <w:sz w:val="22"/>
          <w:szCs w:val="22"/>
        </w:rPr>
        <w:t xml:space="preserve">, JD. 1979. Algal response to a thermal effluent: study of a power station on the Provo River, Utah, USA. </w:t>
      </w:r>
      <w:proofErr w:type="spellStart"/>
      <w:r w:rsidRPr="00354C4C">
        <w:rPr>
          <w:rFonts w:cs="Calibri"/>
          <w:sz w:val="22"/>
          <w:szCs w:val="22"/>
        </w:rPr>
        <w:t>Hydrobiologia</w:t>
      </w:r>
      <w:proofErr w:type="spellEnd"/>
      <w:r w:rsidRPr="00354C4C">
        <w:rPr>
          <w:rFonts w:cs="Calibri"/>
          <w:sz w:val="22"/>
          <w:szCs w:val="22"/>
        </w:rPr>
        <w:t>, 63, 17-32. https://doi.org/10.1007/BF00021013</w:t>
      </w:r>
    </w:p>
    <w:p w14:paraId="60C6507B" w14:textId="77777777" w:rsidR="00225C18" w:rsidRPr="00354C4C" w:rsidRDefault="00225C18" w:rsidP="00225C18">
      <w:pPr>
        <w:ind w:hanging="720"/>
        <w:rPr>
          <w:rFonts w:cs="Calibri"/>
          <w:sz w:val="22"/>
          <w:szCs w:val="22"/>
        </w:rPr>
      </w:pPr>
      <w:proofErr w:type="spellStart"/>
      <w:r w:rsidRPr="00354C4C">
        <w:rPr>
          <w:rFonts w:cs="Calibri"/>
          <w:sz w:val="22"/>
          <w:szCs w:val="22"/>
        </w:rPr>
        <w:t>Statzner</w:t>
      </w:r>
      <w:proofErr w:type="spellEnd"/>
      <w:r w:rsidRPr="00354C4C">
        <w:rPr>
          <w:rFonts w:cs="Calibri"/>
          <w:sz w:val="22"/>
          <w:szCs w:val="22"/>
        </w:rPr>
        <w:t xml:space="preserve">, B, &amp; </w:t>
      </w:r>
      <w:proofErr w:type="spellStart"/>
      <w:r w:rsidRPr="00354C4C">
        <w:rPr>
          <w:rFonts w:cs="Calibri"/>
          <w:sz w:val="22"/>
          <w:szCs w:val="22"/>
        </w:rPr>
        <w:t>Beche</w:t>
      </w:r>
      <w:proofErr w:type="spellEnd"/>
      <w:r w:rsidRPr="00354C4C">
        <w:rPr>
          <w:rFonts w:cs="Calibri"/>
          <w:sz w:val="22"/>
          <w:szCs w:val="22"/>
        </w:rPr>
        <w:t xml:space="preserve">, LA. 2010. Can biological invertebrate traits resolve effects of multiple stressors on running water </w:t>
      </w:r>
      <w:proofErr w:type="gramStart"/>
      <w:r w:rsidRPr="00354C4C">
        <w:rPr>
          <w:rFonts w:cs="Calibri"/>
          <w:sz w:val="22"/>
          <w:szCs w:val="22"/>
        </w:rPr>
        <w:t>ecosystems?.</w:t>
      </w:r>
      <w:proofErr w:type="gramEnd"/>
      <w:r w:rsidRPr="00354C4C">
        <w:rPr>
          <w:rFonts w:cs="Calibri"/>
          <w:sz w:val="22"/>
          <w:szCs w:val="22"/>
        </w:rPr>
        <w:t xml:space="preserve"> Freshwater Biology, 55, 80-119. https://doi.org/10.1111/j.1365-2427.2009.02369.x</w:t>
      </w:r>
    </w:p>
    <w:p w14:paraId="330A669C" w14:textId="77777777" w:rsidR="00225C18" w:rsidRPr="00354C4C" w:rsidRDefault="00225C18" w:rsidP="00225C18">
      <w:pPr>
        <w:ind w:hanging="720"/>
        <w:rPr>
          <w:rFonts w:cs="Calibri"/>
          <w:sz w:val="22"/>
          <w:szCs w:val="22"/>
        </w:rPr>
      </w:pPr>
      <w:r w:rsidRPr="00354C4C">
        <w:rPr>
          <w:rFonts w:cs="Calibri"/>
          <w:sz w:val="22"/>
          <w:szCs w:val="22"/>
        </w:rPr>
        <w:t xml:space="preserve">Stewart, BA, Close, PG, Cook, PA. et al. Upper thermal tolerances of key taxonomic groups of stream invertebrates. </w:t>
      </w:r>
      <w:proofErr w:type="spellStart"/>
      <w:r w:rsidRPr="00354C4C">
        <w:rPr>
          <w:rFonts w:cs="Calibri"/>
          <w:sz w:val="22"/>
          <w:szCs w:val="22"/>
        </w:rPr>
        <w:t>Hydrobiologia</w:t>
      </w:r>
      <w:proofErr w:type="spellEnd"/>
      <w:r w:rsidRPr="00354C4C">
        <w:rPr>
          <w:rFonts w:cs="Calibri"/>
          <w:sz w:val="22"/>
          <w:szCs w:val="22"/>
        </w:rPr>
        <w:t xml:space="preserve"> 718, 131–140 2013. https://doi.org/10.1007/s10750-013-1611-9</w:t>
      </w:r>
    </w:p>
    <w:p w14:paraId="310F460A" w14:textId="77777777" w:rsidR="00225C18" w:rsidRPr="00354C4C" w:rsidRDefault="00225C18" w:rsidP="00225C18">
      <w:pPr>
        <w:ind w:hanging="720"/>
        <w:rPr>
          <w:rFonts w:cs="Calibri"/>
          <w:sz w:val="22"/>
          <w:szCs w:val="22"/>
        </w:rPr>
      </w:pPr>
      <w:proofErr w:type="spellStart"/>
      <w:r w:rsidRPr="00354C4C">
        <w:rPr>
          <w:rFonts w:cs="Calibri"/>
          <w:sz w:val="22"/>
          <w:szCs w:val="22"/>
        </w:rPr>
        <w:t>Stoks</w:t>
      </w:r>
      <w:proofErr w:type="spellEnd"/>
      <w:r w:rsidRPr="00354C4C">
        <w:rPr>
          <w:rFonts w:cs="Calibri"/>
          <w:sz w:val="22"/>
          <w:szCs w:val="22"/>
        </w:rPr>
        <w:t xml:space="preserve">, R, </w:t>
      </w:r>
      <w:proofErr w:type="spellStart"/>
      <w:r w:rsidRPr="00354C4C">
        <w:rPr>
          <w:rFonts w:cs="Calibri"/>
          <w:sz w:val="22"/>
          <w:szCs w:val="22"/>
        </w:rPr>
        <w:t>Geerts</w:t>
      </w:r>
      <w:proofErr w:type="spellEnd"/>
      <w:r w:rsidRPr="00354C4C">
        <w:rPr>
          <w:rFonts w:cs="Calibri"/>
          <w:sz w:val="22"/>
          <w:szCs w:val="22"/>
        </w:rPr>
        <w:t xml:space="preserve">, AN. and De </w:t>
      </w:r>
      <w:proofErr w:type="spellStart"/>
      <w:r w:rsidRPr="00354C4C">
        <w:rPr>
          <w:rFonts w:cs="Calibri"/>
          <w:sz w:val="22"/>
          <w:szCs w:val="22"/>
        </w:rPr>
        <w:t>Meester</w:t>
      </w:r>
      <w:proofErr w:type="spellEnd"/>
      <w:r w:rsidRPr="00354C4C">
        <w:rPr>
          <w:rFonts w:cs="Calibri"/>
          <w:sz w:val="22"/>
          <w:szCs w:val="22"/>
        </w:rPr>
        <w:t xml:space="preserve">, L. 2014, Evolutionary and plastic responses of freshwater invertebrates to climate change: realized patterns and future potential. </w:t>
      </w:r>
      <w:proofErr w:type="spellStart"/>
      <w:r w:rsidRPr="00354C4C">
        <w:rPr>
          <w:rFonts w:cs="Calibri"/>
          <w:sz w:val="22"/>
          <w:szCs w:val="22"/>
        </w:rPr>
        <w:t>Evol</w:t>
      </w:r>
      <w:proofErr w:type="spellEnd"/>
      <w:r w:rsidRPr="00354C4C">
        <w:rPr>
          <w:rFonts w:cs="Calibri"/>
          <w:sz w:val="22"/>
          <w:szCs w:val="22"/>
        </w:rPr>
        <w:t xml:space="preserve"> Appl, 7: 42-55. https://doi.org/10.1111/eva.12108</w:t>
      </w:r>
    </w:p>
    <w:p w14:paraId="31FEBF88" w14:textId="77777777" w:rsidR="00225C18" w:rsidRPr="00354C4C" w:rsidRDefault="00225C18" w:rsidP="00225C18">
      <w:pPr>
        <w:ind w:hanging="720"/>
        <w:rPr>
          <w:rFonts w:cs="Calibri"/>
          <w:sz w:val="22"/>
          <w:szCs w:val="22"/>
        </w:rPr>
      </w:pPr>
      <w:proofErr w:type="spellStart"/>
      <w:r w:rsidRPr="00354C4C">
        <w:rPr>
          <w:rFonts w:cs="Calibri"/>
          <w:sz w:val="22"/>
          <w:szCs w:val="22"/>
        </w:rPr>
        <w:lastRenderedPageBreak/>
        <w:t>Vasseur</w:t>
      </w:r>
      <w:proofErr w:type="spellEnd"/>
      <w:r w:rsidRPr="00354C4C">
        <w:rPr>
          <w:rFonts w:cs="Calibri"/>
          <w:sz w:val="22"/>
          <w:szCs w:val="22"/>
        </w:rPr>
        <w:t xml:space="preserve">, DA, DeLong, </w:t>
      </w:r>
      <w:r>
        <w:rPr>
          <w:rFonts w:cs="Calibri"/>
          <w:sz w:val="22"/>
          <w:szCs w:val="22"/>
        </w:rPr>
        <w:t>J</w:t>
      </w:r>
      <w:r w:rsidRPr="00354C4C">
        <w:rPr>
          <w:rFonts w:cs="Calibri"/>
          <w:sz w:val="22"/>
          <w:szCs w:val="22"/>
        </w:rPr>
        <w:t>P., Gilbert, B, Greig, HS, Harley, CD, McCann, KS, ... &amp; O'Connor, MI. 2014. Increased temperature variation poses a greater risk to species than climate warming. Proceedings of the Royal Society B: Biological Sciences, 2811779, 20132612. https://doi.org/10.1098/rspb.2013.2612</w:t>
      </w:r>
    </w:p>
    <w:p w14:paraId="15068C57" w14:textId="77777777" w:rsidR="00225C18" w:rsidRPr="00354C4C" w:rsidRDefault="00225C18" w:rsidP="00225C18">
      <w:pPr>
        <w:ind w:hanging="720"/>
        <w:rPr>
          <w:rFonts w:cs="Calibri"/>
          <w:sz w:val="22"/>
          <w:szCs w:val="22"/>
        </w:rPr>
      </w:pPr>
      <w:r w:rsidRPr="00354C4C">
        <w:rPr>
          <w:rFonts w:cs="Calibri"/>
          <w:sz w:val="22"/>
          <w:szCs w:val="22"/>
        </w:rPr>
        <w:t xml:space="preserve">Vaughan IP, Ormerod SJ. Linking interdecadal changes in British river ecosystems to water quality and climate dynamics. Glob Chang Biol. 2014 </w:t>
      </w:r>
      <w:proofErr w:type="gramStart"/>
      <w:r w:rsidRPr="00354C4C">
        <w:rPr>
          <w:rFonts w:cs="Calibri"/>
          <w:sz w:val="22"/>
          <w:szCs w:val="22"/>
        </w:rPr>
        <w:t>Sep;209:2725</w:t>
      </w:r>
      <w:proofErr w:type="gramEnd"/>
      <w:r w:rsidRPr="00354C4C">
        <w:rPr>
          <w:rFonts w:cs="Calibri"/>
          <w:sz w:val="22"/>
          <w:szCs w:val="22"/>
        </w:rPr>
        <w:t xml:space="preserve">-40. </w:t>
      </w:r>
      <w:proofErr w:type="spellStart"/>
      <w:r w:rsidRPr="00354C4C">
        <w:rPr>
          <w:rFonts w:cs="Calibri"/>
          <w:sz w:val="22"/>
          <w:szCs w:val="22"/>
        </w:rPr>
        <w:t>doi</w:t>
      </w:r>
      <w:proofErr w:type="spellEnd"/>
      <w:r w:rsidRPr="00354C4C">
        <w:rPr>
          <w:rFonts w:cs="Calibri"/>
          <w:sz w:val="22"/>
          <w:szCs w:val="22"/>
        </w:rPr>
        <w:t xml:space="preserve">: 10.1111/gcb.12616. </w:t>
      </w:r>
      <w:proofErr w:type="spellStart"/>
      <w:r w:rsidRPr="00354C4C">
        <w:rPr>
          <w:rFonts w:cs="Calibri"/>
          <w:sz w:val="22"/>
          <w:szCs w:val="22"/>
        </w:rPr>
        <w:t>Epub</w:t>
      </w:r>
      <w:proofErr w:type="spellEnd"/>
      <w:r w:rsidRPr="00354C4C">
        <w:rPr>
          <w:rFonts w:cs="Calibri"/>
          <w:sz w:val="22"/>
          <w:szCs w:val="22"/>
        </w:rPr>
        <w:t xml:space="preserve"> 2014 May 26. PMID: 24757015.</w:t>
      </w:r>
    </w:p>
    <w:p w14:paraId="3742A778" w14:textId="77777777" w:rsidR="00225C18" w:rsidRPr="00354C4C" w:rsidRDefault="00225C18" w:rsidP="00225C18">
      <w:pPr>
        <w:ind w:hanging="720"/>
        <w:rPr>
          <w:rFonts w:cs="Calibri"/>
          <w:sz w:val="22"/>
          <w:szCs w:val="22"/>
        </w:rPr>
      </w:pPr>
      <w:r w:rsidRPr="00354C4C">
        <w:rPr>
          <w:rFonts w:cs="Calibri"/>
          <w:sz w:val="22"/>
          <w:szCs w:val="22"/>
        </w:rPr>
        <w:t xml:space="preserve">Vaughan, IP, </w:t>
      </w:r>
      <w:proofErr w:type="spellStart"/>
      <w:r w:rsidRPr="00354C4C">
        <w:rPr>
          <w:rFonts w:cs="Calibri"/>
          <w:sz w:val="22"/>
          <w:szCs w:val="22"/>
        </w:rPr>
        <w:t>Gotelli</w:t>
      </w:r>
      <w:proofErr w:type="spellEnd"/>
      <w:r w:rsidRPr="00354C4C">
        <w:rPr>
          <w:rFonts w:cs="Calibri"/>
          <w:sz w:val="22"/>
          <w:szCs w:val="22"/>
        </w:rPr>
        <w:t xml:space="preserve">, NJ. Water quality improvements offset the climatic debt for stream macroinvertebrates over twenty years. Nat </w:t>
      </w:r>
      <w:proofErr w:type="spellStart"/>
      <w:r w:rsidRPr="00354C4C">
        <w:rPr>
          <w:rFonts w:cs="Calibri"/>
          <w:sz w:val="22"/>
          <w:szCs w:val="22"/>
        </w:rPr>
        <w:t>Commun</w:t>
      </w:r>
      <w:proofErr w:type="spellEnd"/>
      <w:r w:rsidRPr="00354C4C">
        <w:rPr>
          <w:rFonts w:cs="Calibri"/>
          <w:sz w:val="22"/>
          <w:szCs w:val="22"/>
        </w:rPr>
        <w:t xml:space="preserve"> 10, 1956 2019. https://doi.org/10.1038/s41467-019-09736-3</w:t>
      </w:r>
    </w:p>
    <w:p w14:paraId="131F7379" w14:textId="77777777" w:rsidR="00225C18" w:rsidRPr="00354C4C" w:rsidRDefault="00225C18" w:rsidP="00225C18">
      <w:pPr>
        <w:ind w:hanging="720"/>
        <w:rPr>
          <w:rFonts w:cs="Calibri"/>
          <w:sz w:val="22"/>
          <w:szCs w:val="22"/>
        </w:rPr>
      </w:pPr>
      <w:r w:rsidRPr="00354C4C">
        <w:rPr>
          <w:rFonts w:cs="Calibri"/>
          <w:sz w:val="22"/>
          <w:szCs w:val="22"/>
        </w:rPr>
        <w:t xml:space="preserve">Worthington, Thomas, Shaw, PJ, Daffern, JR. and Langford, TEL. 2015. The effects of a thermal discharge on the macroinvertebrate community of a large British river: implications for climate change. </w:t>
      </w:r>
      <w:proofErr w:type="spellStart"/>
      <w:r w:rsidRPr="00354C4C">
        <w:rPr>
          <w:rFonts w:cs="Calibri"/>
          <w:sz w:val="22"/>
          <w:szCs w:val="22"/>
        </w:rPr>
        <w:t>Hydrobiologia</w:t>
      </w:r>
      <w:proofErr w:type="spellEnd"/>
      <w:r w:rsidRPr="00354C4C">
        <w:rPr>
          <w:rFonts w:cs="Calibri"/>
          <w:sz w:val="22"/>
          <w:szCs w:val="22"/>
        </w:rPr>
        <w:t xml:space="preserve"> 753 </w:t>
      </w:r>
      <w:proofErr w:type="gramStart"/>
      <w:r w:rsidRPr="00354C4C">
        <w:rPr>
          <w:rFonts w:cs="Calibri"/>
          <w:sz w:val="22"/>
          <w:szCs w:val="22"/>
        </w:rPr>
        <w:t>1 ,</w:t>
      </w:r>
      <w:proofErr w:type="gramEnd"/>
      <w:r w:rsidRPr="00354C4C">
        <w:rPr>
          <w:rFonts w:cs="Calibri"/>
          <w:sz w:val="22"/>
          <w:szCs w:val="22"/>
        </w:rPr>
        <w:t xml:space="preserve"> pp. 81-95. 10.1007/s10750-015-2197-1</w:t>
      </w:r>
    </w:p>
    <w:p w14:paraId="389DAA5F" w14:textId="77777777" w:rsidR="00225C18" w:rsidRPr="00354C4C" w:rsidRDefault="00225C18" w:rsidP="00225C18">
      <w:pPr>
        <w:ind w:hanging="720"/>
        <w:rPr>
          <w:rFonts w:cs="Calibri"/>
          <w:sz w:val="22"/>
          <w:szCs w:val="22"/>
        </w:rPr>
      </w:pPr>
    </w:p>
    <w:p w14:paraId="139DC7F2" w14:textId="77777777" w:rsidR="00225C18" w:rsidRPr="00354C4C" w:rsidRDefault="00225C18" w:rsidP="00225C18">
      <w:pPr>
        <w:rPr>
          <w:rFonts w:cs="Calibri"/>
          <w:sz w:val="22"/>
          <w:szCs w:val="22"/>
        </w:rPr>
      </w:pPr>
    </w:p>
    <w:p w14:paraId="270C42B1" w14:textId="77777777" w:rsidR="00225C18" w:rsidRPr="00354C4C" w:rsidRDefault="00225C18" w:rsidP="00225C18">
      <w:pPr>
        <w:rPr>
          <w:rFonts w:cs="Calibri"/>
          <w:sz w:val="22"/>
          <w:szCs w:val="22"/>
        </w:rPr>
      </w:pPr>
    </w:p>
    <w:p w14:paraId="1C67477C" w14:textId="77777777" w:rsidR="00225C18" w:rsidRDefault="00225C18" w:rsidP="00225C18"/>
    <w:p w14:paraId="412E28F4" w14:textId="77777777" w:rsidR="00225C18" w:rsidRPr="00354C4C" w:rsidRDefault="00225C18" w:rsidP="00225C18">
      <w:pPr>
        <w:ind w:hanging="720"/>
        <w:rPr>
          <w:rFonts w:cs="Calibri"/>
          <w:sz w:val="22"/>
          <w:szCs w:val="22"/>
        </w:rPr>
      </w:pPr>
    </w:p>
    <w:p w14:paraId="49AB38B0" w14:textId="77777777" w:rsidR="0061234A" w:rsidRDefault="0061234A"/>
    <w:sectPr w:rsidR="0061234A" w:rsidSect="00050F22">
      <w:footerReference w:type="even" r:id="rId35"/>
      <w:footerReference w:type="default" r:id="rId3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janovic, Katie" w:date="2023-05-30T15:24:00Z" w:initials="MK">
    <w:p w14:paraId="4F331138" w14:textId="1CC49A1A" w:rsidR="003C022A" w:rsidRDefault="003C022A">
      <w:pPr>
        <w:pStyle w:val="CommentText"/>
      </w:pPr>
      <w:r>
        <w:rPr>
          <w:rStyle w:val="CommentReference"/>
        </w:rPr>
        <w:annotationRef/>
      </w:r>
      <w:r w:rsidR="00FF397E">
        <w:t>S</w:t>
      </w:r>
      <w:r>
        <w:t xml:space="preserve">uggest rewording to clarify that permit limitations were revised to reflect the temperature objective. The objective itself was not revised. </w:t>
      </w:r>
    </w:p>
  </w:comment>
  <w:comment w:id="1" w:author="Josh Westfall" w:date="2023-07-12T12:59:00Z" w:initials="WJ">
    <w:p w14:paraId="35DE7A66" w14:textId="34068355" w:rsidR="00BC1CA4" w:rsidRDefault="00BC1CA4">
      <w:pPr>
        <w:pStyle w:val="CommentText"/>
      </w:pPr>
      <w:r>
        <w:rPr>
          <w:rStyle w:val="CommentReference"/>
        </w:rPr>
        <w:annotationRef/>
      </w:r>
      <w:r w:rsidR="005D50FF">
        <w:rPr>
          <w:noProof/>
        </w:rPr>
        <w:t>Define b</w:t>
      </w:r>
      <w:r>
        <w:t>eneficial use attainment</w:t>
      </w:r>
      <w:r w:rsidR="005D50FF">
        <w:rPr>
          <w:noProof/>
        </w:rPr>
        <w:t>.</w:t>
      </w:r>
    </w:p>
  </w:comment>
  <w:comment w:id="2" w:author="Katie Irving" w:date="2024-01-24T13:58:00Z" w:initials="KI">
    <w:p w14:paraId="477426ED" w14:textId="77777777" w:rsidR="00955912" w:rsidRDefault="00955912" w:rsidP="00955912">
      <w:r>
        <w:rPr>
          <w:rStyle w:val="CommentReference"/>
        </w:rPr>
        <w:annotationRef/>
      </w:r>
      <w:r>
        <w:rPr>
          <w:sz w:val="20"/>
          <w:szCs w:val="20"/>
        </w:rPr>
        <w:t>This still has a question mark. Not sure what to do here</w:t>
      </w:r>
    </w:p>
  </w:comment>
  <w:comment w:id="3" w:author="Josh Westfall" w:date="2023-07-12T13:00:00Z" w:initials="WJ">
    <w:p w14:paraId="5BAAB631" w14:textId="50A50EC6" w:rsidR="006B209B" w:rsidRDefault="00974682" w:rsidP="00C939BE">
      <w:pPr>
        <w:pStyle w:val="CommentText"/>
      </w:pPr>
      <w:r>
        <w:rPr>
          <w:rStyle w:val="CommentReference"/>
        </w:rPr>
        <w:annotationRef/>
      </w:r>
      <w:r w:rsidR="006B209B">
        <w:t>Suggest reordering questions in the order of 1. select bio indicator 2. select metric(s) 3. select threshold determination method.</w:t>
      </w:r>
    </w:p>
  </w:comment>
  <w:comment w:id="4" w:author="Westfall, Josh" w:date="2023-09-20T13:47:00Z" w:initials="WJ">
    <w:p w14:paraId="6CDF2E99" w14:textId="1C775B1C" w:rsidR="00974682" w:rsidRDefault="00974682" w:rsidP="005A6CD8">
      <w:pPr>
        <w:pStyle w:val="CommentText"/>
      </w:pPr>
      <w:r>
        <w:rPr>
          <w:rStyle w:val="CommentReference"/>
        </w:rPr>
        <w:annotationRef/>
      </w:r>
      <w:r>
        <w:t>Suggest moving this to the first question.</w:t>
      </w:r>
    </w:p>
  </w:comment>
  <w:comment w:id="5" w:author="Roswell, Elizabeth" w:date="2023-09-19T10:09:00Z" w:initials="RE">
    <w:p w14:paraId="7CF6D496" w14:textId="5DA15CBE" w:rsidR="008923AB" w:rsidRDefault="008923AB" w:rsidP="00747EA2">
      <w:pPr>
        <w:pStyle w:val="CommentText"/>
      </w:pPr>
      <w:r>
        <w:rPr>
          <w:rStyle w:val="CommentReference"/>
        </w:rPr>
        <w:annotationRef/>
      </w:r>
      <w:r>
        <w:t xml:space="preserve">Only weekly metrics were tested (opposed to daily and/or seasonal). Add discussion regarding the potential limitations associated with this approach. </w:t>
      </w:r>
    </w:p>
  </w:comment>
  <w:comment w:id="6" w:author="Katie Irving" w:date="2024-01-25T16:25:00Z" w:initials="KI">
    <w:p w14:paraId="009605FF" w14:textId="77777777" w:rsidR="007D7CCD" w:rsidRDefault="007D7CCD" w:rsidP="007D7CCD">
      <w:r>
        <w:rPr>
          <w:rStyle w:val="CommentReference"/>
        </w:rPr>
        <w:annotationRef/>
      </w:r>
      <w:r>
        <w:rPr>
          <w:sz w:val="20"/>
          <w:szCs w:val="20"/>
        </w:rPr>
        <w:t>This is outlined in the limitations section</w:t>
      </w:r>
    </w:p>
  </w:comment>
  <w:comment w:id="7" w:author="Gaboudian, Lysa" w:date="2023-06-20T13:38:00Z" w:initials="GL">
    <w:p w14:paraId="7E9617D3" w14:textId="30A08BCB" w:rsidR="00063B5E" w:rsidRDefault="00063B5E">
      <w:pPr>
        <w:pStyle w:val="CommentText"/>
      </w:pPr>
      <w:r>
        <w:rPr>
          <w:rStyle w:val="CommentReference"/>
        </w:rPr>
        <w:annotationRef/>
      </w:r>
      <w:r>
        <w:t>This section needs to be expanded and discussed because it</w:t>
      </w:r>
      <w:r w:rsidR="005D50FF">
        <w:rPr>
          <w:noProof/>
        </w:rPr>
        <w:t xml:space="preserve"> i</w:t>
      </w:r>
      <w:r>
        <w:t xml:space="preserve">s so central to the case we are making in the SGR. If we have the technical expertise to propose a modified biological threshold we should put forth a recommendation. </w:t>
      </w:r>
    </w:p>
  </w:comment>
  <w:comment w:id="8" w:author="Katie Irving" w:date="2024-01-25T11:27:00Z" w:initials="KI">
    <w:p w14:paraId="6E9ECE03" w14:textId="77777777" w:rsidR="00226304" w:rsidRDefault="00EA05E2" w:rsidP="00226304">
      <w:r>
        <w:rPr>
          <w:rStyle w:val="CommentReference"/>
        </w:rPr>
        <w:annotationRef/>
      </w:r>
      <w:r w:rsidR="00226304">
        <w:rPr>
          <w:sz w:val="20"/>
          <w:szCs w:val="20"/>
        </w:rPr>
        <w:t>Out approach is explained on page 12, I added a brief explanation of modified channel thresholds. We’ll discuss more at the TAC</w:t>
      </w:r>
    </w:p>
  </w:comment>
  <w:comment w:id="9" w:author="Marjanovic, Katie" w:date="2023-06-29T11:04:00Z" w:initials="MK">
    <w:p w14:paraId="6A8AAB4E" w14:textId="7CE4D8C4" w:rsidR="001A2C7C" w:rsidRDefault="001A2C7C">
      <w:pPr>
        <w:pStyle w:val="CommentText"/>
      </w:pPr>
      <w:r>
        <w:rPr>
          <w:rStyle w:val="CommentReference"/>
        </w:rPr>
        <w:annotationRef/>
      </w:r>
      <w:r w:rsidR="00DE7448">
        <w:t xml:space="preserve">The </w:t>
      </w:r>
      <w:r w:rsidR="00FB2903">
        <w:t>max weekly temps</w:t>
      </w:r>
      <w:r w:rsidR="00DE7448">
        <w:t xml:space="preserve"> here appear to be specific to the ASCI response models. Figure 4 </w:t>
      </w:r>
      <w:r w:rsidR="00FB2903">
        <w:t xml:space="preserve">suggests that weekly max temps are not the best suited metric for ASCI (but rather weekly min).  </w:t>
      </w:r>
      <w:r w:rsidR="00DE7448">
        <w:t xml:space="preserve"> </w:t>
      </w:r>
      <w:r w:rsidR="003C4DC4">
        <w:t xml:space="preserve">It would </w:t>
      </w:r>
      <w:r w:rsidR="00FB2903">
        <w:t xml:space="preserve">thus </w:t>
      </w:r>
      <w:r w:rsidR="003C4DC4">
        <w:t xml:space="preserve">be helpful to show the temp ranges for both ASCI and CSCI relationships separately, as shown in Table 3. </w:t>
      </w:r>
      <w:r w:rsidR="00966375">
        <w:t xml:space="preserve"> </w:t>
      </w:r>
    </w:p>
  </w:comment>
  <w:comment w:id="10" w:author="Katie Irving" w:date="2024-01-24T15:54:00Z" w:initials="KI">
    <w:p w14:paraId="115678E1" w14:textId="77777777" w:rsidR="00302C84" w:rsidRDefault="00302C84" w:rsidP="00302C84">
      <w:r>
        <w:rPr>
          <w:rStyle w:val="CommentReference"/>
        </w:rPr>
        <w:annotationRef/>
      </w:r>
      <w:r>
        <w:rPr>
          <w:sz w:val="20"/>
          <w:szCs w:val="20"/>
        </w:rPr>
        <w:t>These temperatures were chosen as they are supportive of both ASCI and CSCI, I have added text to be more explicit</w:t>
      </w:r>
    </w:p>
  </w:comment>
  <w:comment w:id="11" w:author="Marjanovic, Katie" w:date="2023-06-29T11:10:00Z" w:initials="MK">
    <w:p w14:paraId="0A589A9C" w14:textId="41FE95D4" w:rsidR="001A2C7C" w:rsidRDefault="001A2C7C">
      <w:pPr>
        <w:pStyle w:val="CommentText"/>
      </w:pPr>
      <w:r>
        <w:rPr>
          <w:rStyle w:val="CommentReference"/>
        </w:rPr>
        <w:annotationRef/>
      </w:r>
      <w:r>
        <w:t xml:space="preserve">What probabilities are associated with the target temps </w:t>
      </w:r>
      <w:r w:rsidR="004151A1">
        <w:t xml:space="preserve">derived from the curves/ </w:t>
      </w:r>
      <w:r>
        <w:t>listed above? (i.e., 82 and 89</w:t>
      </w:r>
      <w:r>
        <w:sym w:font="Symbol" w:char="F0B0"/>
      </w:r>
      <w:r>
        <w:t xml:space="preserve">F) Suggest stating. </w:t>
      </w:r>
    </w:p>
  </w:comment>
  <w:comment w:id="12" w:author="Katie Irving" w:date="2024-01-24T15:45:00Z" w:initials="KI">
    <w:p w14:paraId="7B51DAE8" w14:textId="77777777" w:rsidR="00760A70" w:rsidRDefault="00760A70" w:rsidP="00760A70">
      <w:r>
        <w:rPr>
          <w:rStyle w:val="CommentReference"/>
        </w:rPr>
        <w:annotationRef/>
      </w:r>
      <w:r>
        <w:rPr>
          <w:sz w:val="20"/>
          <w:szCs w:val="20"/>
        </w:rPr>
        <w:t>These temperature are based on the thresholds, I have edited to be more explicit</w:t>
      </w:r>
    </w:p>
  </w:comment>
  <w:comment w:id="14" w:author="Marjanovic, Katie" w:date="2023-06-29T12:38:00Z" w:initials="MK">
    <w:p w14:paraId="30554A9D" w14:textId="2A3C4FB1" w:rsidR="00461ED3" w:rsidRDefault="00461ED3">
      <w:pPr>
        <w:pStyle w:val="CommentText"/>
      </w:pPr>
      <w:r>
        <w:rPr>
          <w:rStyle w:val="CommentReference"/>
        </w:rPr>
        <w:annotationRef/>
      </w:r>
      <w:r w:rsidR="00CA3DFB">
        <w:t xml:space="preserve">Given the poor performance of the temp model for the weekly max metric noted in the Rogers et al. 2021 paper, </w:t>
      </w:r>
      <w:r>
        <w:t>it</w:t>
      </w:r>
      <w:r w:rsidR="005D50FF">
        <w:rPr>
          <w:noProof/>
        </w:rPr>
        <w:t xml:space="preserve"> i</w:t>
      </w:r>
      <w:r>
        <w:t xml:space="preserve">s </w:t>
      </w:r>
      <w:r w:rsidR="00CA3DFB">
        <w:t>important</w:t>
      </w:r>
      <w:r>
        <w:t xml:space="preserve"> that the regional curves p</w:t>
      </w:r>
      <w:r w:rsidR="00CA3DFB">
        <w:t xml:space="preserve">roposed </w:t>
      </w:r>
      <w:r>
        <w:t xml:space="preserve">in this study be validated before </w:t>
      </w:r>
      <w:r w:rsidR="00CA3DFB">
        <w:t xml:space="preserve">being used </w:t>
      </w:r>
      <w:r>
        <w:t xml:space="preserve">as a decision support tool. </w:t>
      </w:r>
    </w:p>
  </w:comment>
  <w:comment w:id="15" w:author="Katie Irving" w:date="2024-01-24T16:06:00Z" w:initials="KI">
    <w:p w14:paraId="391BEC73" w14:textId="77777777" w:rsidR="00530DEC" w:rsidRDefault="00530DEC" w:rsidP="00530DEC">
      <w:r>
        <w:rPr>
          <w:rStyle w:val="CommentReference"/>
        </w:rPr>
        <w:annotationRef/>
      </w:r>
      <w:r>
        <w:rPr>
          <w:sz w:val="20"/>
          <w:szCs w:val="20"/>
        </w:rPr>
        <w:t>A couple of things here 1) the weekly max metric was found to perform fine on recent inspection of the temp model, 2) refer to the validation attempt below</w:t>
      </w:r>
    </w:p>
  </w:comment>
  <w:comment w:id="16" w:author="Katie Irving" w:date="2024-01-25T16:26:00Z" w:initials="KI">
    <w:p w14:paraId="33935CD1" w14:textId="77777777" w:rsidR="008C06BE" w:rsidRDefault="009539C3" w:rsidP="008C06BE">
      <w:r>
        <w:rPr>
          <w:rStyle w:val="CommentReference"/>
        </w:rPr>
        <w:annotationRef/>
      </w:r>
      <w:r w:rsidR="008C06BE">
        <w:rPr>
          <w:sz w:val="20"/>
          <w:szCs w:val="20"/>
        </w:rPr>
        <w:t>Although, I agree with her, as we haven’t used metrics at different time scales. but think we need to improve the model before we can do that</w:t>
      </w:r>
    </w:p>
  </w:comment>
  <w:comment w:id="18" w:author="Roswell, Elizabeth" w:date="2023-06-20T15:43:00Z" w:initials="RE">
    <w:p w14:paraId="17BB6F14" w14:textId="4FFB6F97" w:rsidR="00AD5EA7" w:rsidRDefault="00AD5EA7">
      <w:pPr>
        <w:pStyle w:val="CommentText"/>
      </w:pPr>
      <w:r>
        <w:rPr>
          <w:rStyle w:val="CommentReference"/>
        </w:rPr>
        <w:annotationRef/>
      </w:r>
      <w:r w:rsidR="005D50FF">
        <w:rPr>
          <w:noProof/>
        </w:rPr>
        <w:t>As stated above</w:t>
      </w:r>
      <w:r>
        <w:t xml:space="preserve">, </w:t>
      </w:r>
      <w:r w:rsidR="009F358B">
        <w:t xml:space="preserve">RB </w:t>
      </w:r>
      <w:r w:rsidR="005D50FF">
        <w:rPr>
          <w:noProof/>
        </w:rPr>
        <w:t>did not</w:t>
      </w:r>
      <w:r w:rsidR="009F358B">
        <w:t xml:space="preserve"> change the objective, they just changed their interpretation</w:t>
      </w:r>
      <w:r w:rsidR="005D50FF">
        <w:rPr>
          <w:noProof/>
        </w:rPr>
        <w:t xml:space="preserve"> of the objective, and subsequently the </w:t>
      </w:r>
      <w:r w:rsidR="009F358B">
        <w:t>permit limits</w:t>
      </w:r>
    </w:p>
  </w:comment>
  <w:comment w:id="19" w:author="Gaboudian, Lysa" w:date="2023-06-20T13:39:00Z" w:initials="GL">
    <w:p w14:paraId="29562E6F" w14:textId="749ABD21" w:rsidR="00063B5E" w:rsidRDefault="00063B5E">
      <w:pPr>
        <w:pStyle w:val="CommentText"/>
      </w:pPr>
      <w:r>
        <w:rPr>
          <w:rStyle w:val="CommentReference"/>
        </w:rPr>
        <w:annotationRef/>
      </w:r>
      <w:r w:rsidR="005D50FF">
        <w:rPr>
          <w:noProof/>
        </w:rPr>
        <w:t>I</w:t>
      </w:r>
      <w:r>
        <w:t>f the relationships will apply to all streams in region, we need to establish a modified stream threshold, not just suggest one.</w:t>
      </w:r>
    </w:p>
  </w:comment>
  <w:comment w:id="20" w:author="Katie Irving" w:date="2024-01-24T16:06:00Z" w:initials="KI">
    <w:p w14:paraId="1E363507" w14:textId="77777777" w:rsidR="00367BF7" w:rsidRDefault="00811B3E" w:rsidP="00367BF7">
      <w:r>
        <w:rPr>
          <w:rStyle w:val="CommentReference"/>
        </w:rPr>
        <w:annotationRef/>
      </w:r>
      <w:r w:rsidR="00367BF7">
        <w:rPr>
          <w:sz w:val="20"/>
          <w:szCs w:val="20"/>
        </w:rPr>
        <w:t>May need to pause on this one and wait until we’ve presented the modified streams study at the TAC. i added a brief description of the modified channels thresholds. Also see my comment below in the recommendations</w:t>
      </w:r>
    </w:p>
  </w:comment>
  <w:comment w:id="21" w:author="Roswell, Elizabeth" w:date="2023-06-21T09:21:00Z" w:initials="RE">
    <w:p w14:paraId="717BC416" w14:textId="671997CF" w:rsidR="008923AB" w:rsidRDefault="005A4821" w:rsidP="0010445B">
      <w:pPr>
        <w:pStyle w:val="CommentText"/>
      </w:pPr>
      <w:r>
        <w:rPr>
          <w:rStyle w:val="CommentReference"/>
        </w:rPr>
        <w:annotationRef/>
      </w:r>
      <w:r w:rsidR="008923AB">
        <w:t>High data density suggests that there was a good amount of data relevant to our study area. Suggest revising.</w:t>
      </w:r>
    </w:p>
  </w:comment>
  <w:comment w:id="22" w:author="Gaboudian, Lysa" w:date="2023-06-20T13:40:00Z" w:initials="GL">
    <w:p w14:paraId="204EE638" w14:textId="25B93DEB" w:rsidR="00063B5E" w:rsidRDefault="00063B5E">
      <w:pPr>
        <w:pStyle w:val="CommentText"/>
      </w:pPr>
      <w:r>
        <w:rPr>
          <w:rStyle w:val="CommentReference"/>
        </w:rPr>
        <w:annotationRef/>
      </w:r>
      <w:r>
        <w:t>Specify areas where this review was done. Modified streams? Combination? Jus</w:t>
      </w:r>
      <w:r w:rsidR="005D50FF">
        <w:rPr>
          <w:noProof/>
        </w:rPr>
        <w:t>t</w:t>
      </w:r>
      <w:r>
        <w:t xml:space="preserve"> natural streams?</w:t>
      </w:r>
    </w:p>
  </w:comment>
  <w:comment w:id="27" w:author="Roswell, Elizabeth" w:date="2023-06-21T15:41:00Z" w:initials="RE">
    <w:p w14:paraId="39756CEB" w14:textId="77777777" w:rsidR="008923AB" w:rsidRDefault="003F163C" w:rsidP="009142E3">
      <w:pPr>
        <w:pStyle w:val="CommentText"/>
      </w:pPr>
      <w:r>
        <w:rPr>
          <w:rStyle w:val="CommentReference"/>
        </w:rPr>
        <w:annotationRef/>
      </w:r>
      <w:r w:rsidR="008923AB">
        <w:t>The modelled stream temperature data mentioned here only considers unaltered streams, which should be specifically stated.</w:t>
      </w:r>
    </w:p>
  </w:comment>
  <w:comment w:id="28" w:author="Marjanovic, Katie" w:date="2023-06-29T12:43:00Z" w:initials="MK">
    <w:p w14:paraId="533C5DA2" w14:textId="3BDD2A7C" w:rsidR="00CA3DFB" w:rsidRDefault="00CA3DFB">
      <w:pPr>
        <w:pStyle w:val="CommentText"/>
      </w:pPr>
      <w:r>
        <w:rPr>
          <w:rStyle w:val="CommentReference"/>
        </w:rPr>
        <w:annotationRef/>
      </w:r>
      <w:r>
        <w:t xml:space="preserve">Suggest acknowledging that Rogers et al noted poor performance for the weekly maximum temperature metric. </w:t>
      </w:r>
    </w:p>
  </w:comment>
  <w:comment w:id="29" w:author="Katie Irving" w:date="2024-01-24T16:18:00Z" w:initials="KI">
    <w:p w14:paraId="689A7715" w14:textId="77777777" w:rsidR="00C65F9E" w:rsidRDefault="00C65F9E" w:rsidP="00C65F9E">
      <w:r>
        <w:rPr>
          <w:rStyle w:val="CommentReference"/>
        </w:rPr>
        <w:annotationRef/>
      </w:r>
      <w:r>
        <w:rPr>
          <w:sz w:val="20"/>
          <w:szCs w:val="20"/>
        </w:rPr>
        <w:t>This has been checked and performance was not quite as good as other metrics,  but still deemed ok to use</w:t>
      </w:r>
    </w:p>
  </w:comment>
  <w:comment w:id="30" w:author="Roswell, Elizabeth" w:date="2023-06-21T16:09:00Z" w:initials="RE">
    <w:p w14:paraId="17EBA0C4" w14:textId="634C4B74" w:rsidR="009F5222" w:rsidRDefault="009F5222">
      <w:pPr>
        <w:pStyle w:val="CommentText"/>
      </w:pPr>
      <w:r>
        <w:rPr>
          <w:rStyle w:val="CommentReference"/>
        </w:rPr>
        <w:annotationRef/>
      </w:r>
      <w:r>
        <w:t>There is only one temperature data point per year?</w:t>
      </w:r>
    </w:p>
  </w:comment>
  <w:comment w:id="31" w:author="Katie Irving" w:date="2024-01-24T16:15:00Z" w:initials="KI">
    <w:p w14:paraId="6AD62CDB" w14:textId="77777777" w:rsidR="0010209A" w:rsidRDefault="0010209A" w:rsidP="0010209A">
      <w:r>
        <w:rPr>
          <w:rStyle w:val="CommentReference"/>
        </w:rPr>
        <w:annotationRef/>
      </w:r>
      <w:r>
        <w:rPr>
          <w:sz w:val="20"/>
          <w:szCs w:val="20"/>
        </w:rPr>
        <w:t>Correct</w:t>
      </w:r>
    </w:p>
  </w:comment>
  <w:comment w:id="32" w:author="Roswell, Elizabeth" w:date="2023-06-21T14:40:00Z" w:initials="RE">
    <w:p w14:paraId="467646B6" w14:textId="0D344B78" w:rsidR="008923AB" w:rsidRDefault="003159C9" w:rsidP="006D6AB4">
      <w:pPr>
        <w:pStyle w:val="CommentText"/>
      </w:pPr>
      <w:r>
        <w:rPr>
          <w:rStyle w:val="CommentReference"/>
        </w:rPr>
        <w:annotationRef/>
      </w:r>
      <w:r w:rsidR="008923AB">
        <w:t>Define COMID.</w:t>
      </w:r>
    </w:p>
  </w:comment>
  <w:comment w:id="36" w:author="Josh Westfall" w:date="2023-07-12T13:56:00Z" w:initials="WJ">
    <w:p w14:paraId="0549C22A" w14:textId="77777777" w:rsidR="006B209B" w:rsidRDefault="00A739A1" w:rsidP="00695AB6">
      <w:pPr>
        <w:pStyle w:val="CommentText"/>
      </w:pPr>
      <w:r>
        <w:rPr>
          <w:rStyle w:val="CommentReference"/>
        </w:rPr>
        <w:annotationRef/>
      </w:r>
    </w:p>
  </w:comment>
  <w:comment w:id="37" w:author="Gaboudian, Lysa" w:date="2023-09-19T09:18:00Z" w:initials="GL">
    <w:p w14:paraId="2620F64A" w14:textId="77777777" w:rsidR="000B04A3" w:rsidRDefault="00E24146" w:rsidP="004263B6">
      <w:pPr>
        <w:pStyle w:val="CommentText"/>
      </w:pPr>
      <w:r>
        <w:rPr>
          <w:rStyle w:val="CommentReference"/>
        </w:rPr>
        <w:annotationRef/>
      </w:r>
      <w:r w:rsidR="000B04A3">
        <w:t>If this example is used, this section should clearly state that the relationship between temperatures and CSCI scores are associative, not causal.</w:t>
      </w:r>
    </w:p>
  </w:comment>
  <w:comment w:id="38" w:author="Katie Irving" w:date="2024-01-24T16:22:00Z" w:initials="KI">
    <w:p w14:paraId="025F7215" w14:textId="77777777" w:rsidR="00F170D2" w:rsidRDefault="00F170D2" w:rsidP="00F170D2">
      <w:r>
        <w:rPr>
          <w:rStyle w:val="CommentReference"/>
        </w:rPr>
        <w:annotationRef/>
      </w:r>
      <w:r>
        <w:rPr>
          <w:sz w:val="20"/>
          <w:szCs w:val="20"/>
        </w:rPr>
        <w:t>This was stated in the sentence above, but I have added text for clarity</w:t>
      </w:r>
    </w:p>
  </w:comment>
  <w:comment w:id="39" w:author="Marjanovic, Katie" w:date="2023-06-29T11:07:00Z" w:initials="MK">
    <w:p w14:paraId="33095F4B" w14:textId="2C009C86" w:rsidR="004E735C" w:rsidRDefault="001A2C7C">
      <w:pPr>
        <w:pStyle w:val="CommentText"/>
      </w:pPr>
      <w:r>
        <w:rPr>
          <w:rStyle w:val="CommentReference"/>
        </w:rPr>
        <w:annotationRef/>
      </w:r>
      <w:r>
        <w:t>Suggest clarifying that this refers to temperature as measured as a weekly min or max</w:t>
      </w:r>
      <w:r w:rsidR="004E735C">
        <w:t xml:space="preserve"> (actual stream temps could still vary above/below this range). </w:t>
      </w:r>
    </w:p>
    <w:p w14:paraId="6FD23E6A" w14:textId="77777777" w:rsidR="004E735C" w:rsidRDefault="004E735C">
      <w:pPr>
        <w:pStyle w:val="CommentText"/>
      </w:pPr>
    </w:p>
    <w:p w14:paraId="4E3898BC" w14:textId="7F11B315" w:rsidR="001A2C7C" w:rsidRDefault="004E735C">
      <w:pPr>
        <w:pStyle w:val="CommentText"/>
      </w:pPr>
      <w:r>
        <w:t xml:space="preserve">What are the temps that correspond to CSCI score of 0.6? </w:t>
      </w:r>
    </w:p>
  </w:comment>
  <w:comment w:id="43" w:author="Westfall, Josh" w:date="2023-09-20T13:51:00Z" w:initials="WJ">
    <w:p w14:paraId="3964F47A" w14:textId="77777777" w:rsidR="00974682" w:rsidRDefault="00974682" w:rsidP="00870C61">
      <w:pPr>
        <w:pStyle w:val="CommentText"/>
      </w:pPr>
      <w:r>
        <w:rPr>
          <w:rStyle w:val="CommentReference"/>
        </w:rPr>
        <w:annotationRef/>
      </w:r>
      <w:r>
        <w:t xml:space="preserve">Please add some description of how the observed vs. expected was coupled with thermal preference. </w:t>
      </w:r>
    </w:p>
  </w:comment>
  <w:comment w:id="46" w:author="Marjanovic, Katie" w:date="2023-06-29T11:49:00Z" w:initials="MK">
    <w:p w14:paraId="17187A05" w14:textId="55422154" w:rsidR="003C4DC4" w:rsidRDefault="003C4DC4">
      <w:pPr>
        <w:pStyle w:val="CommentText"/>
      </w:pPr>
      <w:r>
        <w:rPr>
          <w:rStyle w:val="CommentReference"/>
        </w:rPr>
        <w:annotationRef/>
      </w:r>
      <w:r>
        <w:t xml:space="preserve">This discussion, along with Figure 9, appears to make a recommendation for selecting a 95% probability What is the basis of this? </w:t>
      </w:r>
      <w:r w:rsidR="00CA3DFB">
        <w:t xml:space="preserve">Is that commonly used? </w:t>
      </w:r>
    </w:p>
  </w:comment>
  <w:comment w:id="47" w:author="Katie Irving" w:date="2024-01-24T16:37:00Z" w:initials="KI">
    <w:p w14:paraId="3A543405" w14:textId="77777777" w:rsidR="008404F5" w:rsidRDefault="008404F5" w:rsidP="008404F5">
      <w:r>
        <w:rPr>
          <w:rStyle w:val="CommentReference"/>
        </w:rPr>
        <w:annotationRef/>
      </w:r>
      <w:r>
        <w:rPr>
          <w:sz w:val="20"/>
          <w:szCs w:val="20"/>
        </w:rPr>
        <w:t>This its an example to show how the curve can be used, I have added text to clarify</w:t>
      </w:r>
    </w:p>
  </w:comment>
  <w:comment w:id="52" w:author="Katie Irving" w:date="2024-01-25T14:39:00Z" w:initials="KI">
    <w:p w14:paraId="2B84713B" w14:textId="77777777" w:rsidR="00813655" w:rsidRDefault="00813655" w:rsidP="00813655">
      <w:r>
        <w:rPr>
          <w:rStyle w:val="CommentReference"/>
        </w:rPr>
        <w:annotationRef/>
      </w:r>
      <w:r>
        <w:rPr>
          <w:sz w:val="20"/>
          <w:szCs w:val="20"/>
        </w:rPr>
        <w:t>I like this analysis but I’m not sure of the main conclusion in the context of this memo.</w:t>
      </w:r>
    </w:p>
  </w:comment>
  <w:comment w:id="53" w:author="Katie Irving" w:date="2024-01-25T14:26:00Z" w:initials="KI">
    <w:p w14:paraId="34B31109" w14:textId="7525D28A" w:rsidR="00480A71" w:rsidRDefault="00480A71" w:rsidP="00480A71">
      <w:r>
        <w:rPr>
          <w:rStyle w:val="CommentReference"/>
        </w:rPr>
        <w:annotationRef/>
      </w:r>
      <w:r>
        <w:rPr>
          <w:sz w:val="20"/>
          <w:szCs w:val="20"/>
        </w:rPr>
        <w:t xml:space="preserve">This is probably too bold but I’m trying to say something about them being the ones we care most about, probably </w:t>
      </w:r>
    </w:p>
  </w:comment>
  <w:comment w:id="56" w:author="Marjanovic, Katie" w:date="2023-06-29T12:30:00Z" w:initials="MK">
    <w:p w14:paraId="045494B8" w14:textId="2CF87877" w:rsidR="00461ED3" w:rsidRDefault="00461ED3">
      <w:pPr>
        <w:pStyle w:val="CommentText"/>
      </w:pPr>
      <w:r>
        <w:rPr>
          <w:rStyle w:val="CommentReference"/>
        </w:rPr>
        <w:annotationRef/>
      </w:r>
      <w:r>
        <w:t xml:space="preserve">I don’t think this has been clearly established with this analysis. The temp model only provided weekly metrics – that appears the basis for the use of the weekly max in this analysis. Suggest providing more justification for this recommendation.   </w:t>
      </w:r>
    </w:p>
  </w:comment>
  <w:comment w:id="57" w:author="Katie Irving" w:date="2024-01-24T16:38:00Z" w:initials="KI">
    <w:p w14:paraId="1BF657A7" w14:textId="77777777" w:rsidR="00CC405A" w:rsidRDefault="001F2950" w:rsidP="00CC405A">
      <w:r>
        <w:rPr>
          <w:rStyle w:val="CommentReference"/>
        </w:rPr>
        <w:annotationRef/>
      </w:r>
      <w:r w:rsidR="00CC405A">
        <w:rPr>
          <w:sz w:val="20"/>
          <w:szCs w:val="20"/>
        </w:rPr>
        <w:t>This is a good point, and another reason we need to improve the temperature model/data. Although, the metric itself is well established in the literature, we didn’t compare it to metrics at other resolutions</w:t>
      </w:r>
    </w:p>
  </w:comment>
  <w:comment w:id="58" w:author="Katie Irving" w:date="2024-01-26T14:00:00Z" w:initials="KI">
    <w:p w14:paraId="4D4B9A26" w14:textId="77777777" w:rsidR="00245EAA" w:rsidRDefault="0039687A" w:rsidP="00245EAA">
      <w:r>
        <w:rPr>
          <w:rStyle w:val="CommentReference"/>
        </w:rPr>
        <w:annotationRef/>
      </w:r>
      <w:r w:rsidR="00245EAA">
        <w:rPr>
          <w:sz w:val="20"/>
          <w:szCs w:val="20"/>
        </w:rPr>
        <w:t>Perhaps we can change this to - establish a modified threshold. It has been mentioned in a few comments, but I feel that we can only suggest it, not do it for them</w:t>
      </w:r>
    </w:p>
  </w:comment>
  <w:comment w:id="59" w:author="Katie Irving" w:date="2024-01-26T15:04:00Z" w:initials="KI">
    <w:p w14:paraId="50E05752" w14:textId="77777777" w:rsidR="00300A46" w:rsidRDefault="00300A46" w:rsidP="00300A46">
      <w:r>
        <w:rPr>
          <w:rStyle w:val="CommentReference"/>
        </w:rPr>
        <w:annotationRef/>
      </w:r>
      <w:r>
        <w:rPr>
          <w:sz w:val="20"/>
          <w:szCs w:val="20"/>
        </w:rPr>
        <w:t>We may need to wordsmith this a little</w:t>
      </w:r>
    </w:p>
  </w:comment>
  <w:comment w:id="60" w:author="Katie Irving" w:date="2024-01-26T13:26:00Z" w:initials="KI">
    <w:p w14:paraId="77FC39E0" w14:textId="1F7D61B9" w:rsidR="002C434C" w:rsidRDefault="002C434C" w:rsidP="002C434C">
      <w:r>
        <w:rPr>
          <w:rStyle w:val="CommentReference"/>
        </w:rPr>
        <w:annotationRef/>
      </w:r>
      <w:r>
        <w:rPr>
          <w:sz w:val="20"/>
          <w:szCs w:val="20"/>
        </w:rPr>
        <w:t>We can probably delete this section now we have the validation and assessment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331138" w15:done="1"/>
  <w15:commentEx w15:paraId="35DE7A66" w15:done="0"/>
  <w15:commentEx w15:paraId="477426ED" w15:paraIdParent="35DE7A66" w15:done="0"/>
  <w15:commentEx w15:paraId="5BAAB631" w15:done="1"/>
  <w15:commentEx w15:paraId="6CDF2E99" w15:done="1"/>
  <w15:commentEx w15:paraId="7CF6D496" w15:done="1"/>
  <w15:commentEx w15:paraId="009605FF" w15:paraIdParent="7CF6D496" w15:done="1"/>
  <w15:commentEx w15:paraId="7E9617D3" w15:done="1"/>
  <w15:commentEx w15:paraId="6E9ECE03" w15:paraIdParent="7E9617D3" w15:done="1"/>
  <w15:commentEx w15:paraId="6A8AAB4E" w15:done="1"/>
  <w15:commentEx w15:paraId="115678E1" w15:paraIdParent="6A8AAB4E" w15:done="1"/>
  <w15:commentEx w15:paraId="0A589A9C" w15:done="1"/>
  <w15:commentEx w15:paraId="7B51DAE8" w15:paraIdParent="0A589A9C" w15:done="1"/>
  <w15:commentEx w15:paraId="30554A9D" w15:done="0"/>
  <w15:commentEx w15:paraId="391BEC73" w15:paraIdParent="30554A9D" w15:done="0"/>
  <w15:commentEx w15:paraId="33935CD1" w15:paraIdParent="30554A9D" w15:done="0"/>
  <w15:commentEx w15:paraId="17BB6F14" w15:done="1"/>
  <w15:commentEx w15:paraId="29562E6F" w15:done="0"/>
  <w15:commentEx w15:paraId="1E363507" w15:paraIdParent="29562E6F" w15:done="0"/>
  <w15:commentEx w15:paraId="717BC416" w15:done="1"/>
  <w15:commentEx w15:paraId="204EE638" w15:done="1"/>
  <w15:commentEx w15:paraId="39756CEB" w15:done="1"/>
  <w15:commentEx w15:paraId="533C5DA2" w15:done="1"/>
  <w15:commentEx w15:paraId="689A7715" w15:paraIdParent="533C5DA2" w15:done="1"/>
  <w15:commentEx w15:paraId="17EBA0C4" w15:done="1"/>
  <w15:commentEx w15:paraId="6AD62CDB" w15:paraIdParent="17EBA0C4" w15:done="1"/>
  <w15:commentEx w15:paraId="467646B6" w15:done="1"/>
  <w15:commentEx w15:paraId="0549C22A" w15:done="1"/>
  <w15:commentEx w15:paraId="2620F64A" w15:paraIdParent="0549C22A" w15:done="1"/>
  <w15:commentEx w15:paraId="025F7215" w15:paraIdParent="0549C22A" w15:done="1"/>
  <w15:commentEx w15:paraId="4E3898BC" w15:done="1"/>
  <w15:commentEx w15:paraId="3964F47A" w15:done="1"/>
  <w15:commentEx w15:paraId="17187A05" w15:done="1"/>
  <w15:commentEx w15:paraId="3A543405" w15:paraIdParent="17187A05" w15:done="1"/>
  <w15:commentEx w15:paraId="2B84713B" w15:done="0"/>
  <w15:commentEx w15:paraId="34B31109" w15:done="0"/>
  <w15:commentEx w15:paraId="045494B8" w15:done="0"/>
  <w15:commentEx w15:paraId="1BF657A7" w15:paraIdParent="045494B8" w15:done="0"/>
  <w15:commentEx w15:paraId="4D4B9A26" w15:done="0"/>
  <w15:commentEx w15:paraId="50E05752" w15:done="0"/>
  <w15:commentEx w15:paraId="77FC39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093A4" w16cex:dateUtc="2023-05-30T22:24:00Z"/>
  <w16cex:commentExtensible w16cex:durableId="2859224D" w16cex:dateUtc="2023-07-12T19:59:00Z"/>
  <w16cex:commentExtensible w16cex:durableId="75B87D36" w16cex:dateUtc="2024-01-24T21:58:00Z"/>
  <w16cex:commentExtensible w16cex:durableId="28B57656" w16cex:dateUtc="2023-07-12T20:00:00Z"/>
  <w16cex:commentExtensible w16cex:durableId="28B5767A" w16cex:dateUtc="2023-09-20T20:47:00Z"/>
  <w16cex:commentExtensible w16cex:durableId="28B3F1C4" w16cex:dateUtc="2023-09-19T17:09:00Z"/>
  <w16cex:commentExtensible w16cex:durableId="27ABFFB1" w16cex:dateUtc="2024-01-26T00:25:00Z"/>
  <w16cex:commentExtensible w16cex:durableId="283C2A44" w16cex:dateUtc="2023-06-20T20:38:00Z"/>
  <w16cex:commentExtensible w16cex:durableId="64B3B41E" w16cex:dateUtc="2024-01-25T19:27:00Z"/>
  <w16cex:commentExtensible w16cex:durableId="2847E3A5" w16cex:dateUtc="2023-06-29T18:04:00Z"/>
  <w16cex:commentExtensible w16cex:durableId="30C8E7FB" w16cex:dateUtc="2024-01-24T23:54:00Z"/>
  <w16cex:commentExtensible w16cex:durableId="2847E50A" w16cex:dateUtc="2023-06-29T18:10:00Z"/>
  <w16cex:commentExtensible w16cex:durableId="21AF0337" w16cex:dateUtc="2024-01-24T23:45:00Z"/>
  <w16cex:commentExtensible w16cex:durableId="2847F9AF" w16cex:dateUtc="2023-06-29T19:38:00Z"/>
  <w16cex:commentExtensible w16cex:durableId="63E0C287" w16cex:dateUtc="2024-01-25T00:06:00Z"/>
  <w16cex:commentExtensible w16cex:durableId="747081B6" w16cex:dateUtc="2024-01-26T00:26:00Z"/>
  <w16cex:commentExtensible w16cex:durableId="283C4789" w16cex:dateUtc="2023-06-20T22:43:00Z"/>
  <w16cex:commentExtensible w16cex:durableId="283C2A8F" w16cex:dateUtc="2023-06-20T20:39:00Z"/>
  <w16cex:commentExtensible w16cex:durableId="60EC5316" w16cex:dateUtc="2024-01-25T00:06:00Z"/>
  <w16cex:commentExtensible w16cex:durableId="283D3FAD" w16cex:dateUtc="2023-06-21T16:21:00Z"/>
  <w16cex:commentExtensible w16cex:durableId="283C2AC9" w16cex:dateUtc="2023-06-20T20:40:00Z"/>
  <w16cex:commentExtensible w16cex:durableId="283D9896" w16cex:dateUtc="2023-06-21T22:41:00Z"/>
  <w16cex:commentExtensible w16cex:durableId="2847FADB" w16cex:dateUtc="2023-06-29T19:43:00Z"/>
  <w16cex:commentExtensible w16cex:durableId="0A00421F" w16cex:dateUtc="2024-01-25T00:18:00Z"/>
  <w16cex:commentExtensible w16cex:durableId="283D9F53" w16cex:dateUtc="2023-06-21T23:09:00Z"/>
  <w16cex:commentExtensible w16cex:durableId="507AB05D" w16cex:dateUtc="2024-01-25T00:15:00Z"/>
  <w16cex:commentExtensible w16cex:durableId="283D8A54" w16cex:dateUtc="2023-06-21T21:40:00Z"/>
  <w16cex:commentExtensible w16cex:durableId="28592F85" w16cex:dateUtc="2023-07-12T20:56:00Z"/>
  <w16cex:commentExtensible w16cex:durableId="28B3E5DE" w16cex:dateUtc="2023-09-19T16:18:00Z"/>
  <w16cex:commentExtensible w16cex:durableId="17DA9D0F" w16cex:dateUtc="2024-01-25T00:22:00Z"/>
  <w16cex:commentExtensible w16cex:durableId="2847E483" w16cex:dateUtc="2023-06-29T18:07:00Z"/>
  <w16cex:commentExtensible w16cex:durableId="28B5777E" w16cex:dateUtc="2023-09-20T20:51:00Z"/>
  <w16cex:commentExtensible w16cex:durableId="2847EE52" w16cex:dateUtc="2023-06-29T18:49:00Z"/>
  <w16cex:commentExtensible w16cex:durableId="57B3D23C" w16cex:dateUtc="2024-01-25T00:37:00Z"/>
  <w16cex:commentExtensible w16cex:durableId="35A2ECC8" w16cex:dateUtc="2024-01-25T22:39:00Z"/>
  <w16cex:commentExtensible w16cex:durableId="12C8C5B4" w16cex:dateUtc="2024-01-25T22:26:00Z"/>
  <w16cex:commentExtensible w16cex:durableId="2847F7FF" w16cex:dateUtc="2023-06-29T19:30:00Z"/>
  <w16cex:commentExtensible w16cex:durableId="7B51325C" w16cex:dateUtc="2024-01-25T00:38:00Z"/>
  <w16cex:commentExtensible w16cex:durableId="2DC23C13" w16cex:dateUtc="2024-01-26T22:00:00Z"/>
  <w16cex:commentExtensible w16cex:durableId="795F4598" w16cex:dateUtc="2024-01-26T23:04:00Z"/>
  <w16cex:commentExtensible w16cex:durableId="4885455E" w16cex:dateUtc="2024-01-26T2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331138" w16cid:durableId="282093A4"/>
  <w16cid:commentId w16cid:paraId="35DE7A66" w16cid:durableId="2859224D"/>
  <w16cid:commentId w16cid:paraId="477426ED" w16cid:durableId="75B87D36"/>
  <w16cid:commentId w16cid:paraId="5BAAB631" w16cid:durableId="28B57656"/>
  <w16cid:commentId w16cid:paraId="6CDF2E99" w16cid:durableId="28B5767A"/>
  <w16cid:commentId w16cid:paraId="7CF6D496" w16cid:durableId="28B3F1C4"/>
  <w16cid:commentId w16cid:paraId="009605FF" w16cid:durableId="27ABFFB1"/>
  <w16cid:commentId w16cid:paraId="7E9617D3" w16cid:durableId="283C2A44"/>
  <w16cid:commentId w16cid:paraId="6E9ECE03" w16cid:durableId="64B3B41E"/>
  <w16cid:commentId w16cid:paraId="6A8AAB4E" w16cid:durableId="2847E3A5"/>
  <w16cid:commentId w16cid:paraId="115678E1" w16cid:durableId="30C8E7FB"/>
  <w16cid:commentId w16cid:paraId="0A589A9C" w16cid:durableId="2847E50A"/>
  <w16cid:commentId w16cid:paraId="7B51DAE8" w16cid:durableId="21AF0337"/>
  <w16cid:commentId w16cid:paraId="30554A9D" w16cid:durableId="2847F9AF"/>
  <w16cid:commentId w16cid:paraId="391BEC73" w16cid:durableId="63E0C287"/>
  <w16cid:commentId w16cid:paraId="33935CD1" w16cid:durableId="747081B6"/>
  <w16cid:commentId w16cid:paraId="17BB6F14" w16cid:durableId="283C4789"/>
  <w16cid:commentId w16cid:paraId="29562E6F" w16cid:durableId="283C2A8F"/>
  <w16cid:commentId w16cid:paraId="1E363507" w16cid:durableId="60EC5316"/>
  <w16cid:commentId w16cid:paraId="717BC416" w16cid:durableId="283D3FAD"/>
  <w16cid:commentId w16cid:paraId="204EE638" w16cid:durableId="283C2AC9"/>
  <w16cid:commentId w16cid:paraId="39756CEB" w16cid:durableId="283D9896"/>
  <w16cid:commentId w16cid:paraId="533C5DA2" w16cid:durableId="2847FADB"/>
  <w16cid:commentId w16cid:paraId="689A7715" w16cid:durableId="0A00421F"/>
  <w16cid:commentId w16cid:paraId="17EBA0C4" w16cid:durableId="283D9F53"/>
  <w16cid:commentId w16cid:paraId="6AD62CDB" w16cid:durableId="507AB05D"/>
  <w16cid:commentId w16cid:paraId="467646B6" w16cid:durableId="283D8A54"/>
  <w16cid:commentId w16cid:paraId="0549C22A" w16cid:durableId="28592F85"/>
  <w16cid:commentId w16cid:paraId="2620F64A" w16cid:durableId="28B3E5DE"/>
  <w16cid:commentId w16cid:paraId="025F7215" w16cid:durableId="17DA9D0F"/>
  <w16cid:commentId w16cid:paraId="4E3898BC" w16cid:durableId="2847E483"/>
  <w16cid:commentId w16cid:paraId="3964F47A" w16cid:durableId="28B5777E"/>
  <w16cid:commentId w16cid:paraId="17187A05" w16cid:durableId="2847EE52"/>
  <w16cid:commentId w16cid:paraId="3A543405" w16cid:durableId="57B3D23C"/>
  <w16cid:commentId w16cid:paraId="2B84713B" w16cid:durableId="35A2ECC8"/>
  <w16cid:commentId w16cid:paraId="34B31109" w16cid:durableId="12C8C5B4"/>
  <w16cid:commentId w16cid:paraId="045494B8" w16cid:durableId="2847F7FF"/>
  <w16cid:commentId w16cid:paraId="1BF657A7" w16cid:durableId="7B51325C"/>
  <w16cid:commentId w16cid:paraId="4D4B9A26" w16cid:durableId="2DC23C13"/>
  <w16cid:commentId w16cid:paraId="50E05752" w16cid:durableId="795F4598"/>
  <w16cid:commentId w16cid:paraId="77FC39E0" w16cid:durableId="488545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43766" w14:textId="77777777" w:rsidR="00050F22" w:rsidRDefault="00050F22" w:rsidP="00225C18">
      <w:r>
        <w:separator/>
      </w:r>
    </w:p>
  </w:endnote>
  <w:endnote w:type="continuationSeparator" w:id="0">
    <w:p w14:paraId="2AF8F56F" w14:textId="77777777" w:rsidR="00050F22" w:rsidRDefault="00050F22" w:rsidP="00225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631638"/>
      <w:docPartObj>
        <w:docPartGallery w:val="Page Numbers (Bottom of Page)"/>
        <w:docPartUnique/>
      </w:docPartObj>
    </w:sdtPr>
    <w:sdtContent>
      <w:p w14:paraId="2D20894B" w14:textId="303311F1" w:rsidR="00E04071" w:rsidRDefault="00E04071" w:rsidP="006214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2CB4CA" w14:textId="77777777" w:rsidR="00E04071" w:rsidRDefault="00E04071" w:rsidP="00E040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8825530"/>
      <w:docPartObj>
        <w:docPartGallery w:val="Page Numbers (Bottom of Page)"/>
        <w:docPartUnique/>
      </w:docPartObj>
    </w:sdtPr>
    <w:sdtContent>
      <w:p w14:paraId="63223C61" w14:textId="53867A6B" w:rsidR="00E04071" w:rsidRDefault="00E04071" w:rsidP="006214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7E236F" w14:textId="77777777" w:rsidR="00E04071" w:rsidRDefault="00E04071" w:rsidP="00E0407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9D7E7" w14:textId="77777777" w:rsidR="00050F22" w:rsidRDefault="00050F22" w:rsidP="00225C18">
      <w:r>
        <w:separator/>
      </w:r>
    </w:p>
  </w:footnote>
  <w:footnote w:type="continuationSeparator" w:id="0">
    <w:p w14:paraId="2B46E3BF" w14:textId="77777777" w:rsidR="00050F22" w:rsidRDefault="00050F22" w:rsidP="00225C18">
      <w:r>
        <w:continuationSeparator/>
      </w:r>
    </w:p>
  </w:footnote>
  <w:footnote w:id="1">
    <w:p w14:paraId="47008995" w14:textId="77777777" w:rsidR="00225C18" w:rsidRDefault="00225C18" w:rsidP="00225C18">
      <w:pPr>
        <w:pStyle w:val="FootnoteText"/>
      </w:pPr>
      <w:r>
        <w:rPr>
          <w:rStyle w:val="FootnoteReference"/>
        </w:rPr>
        <w:footnoteRef/>
      </w:r>
      <w:r>
        <w:t xml:space="preserve"> </w:t>
      </w:r>
      <w:r w:rsidRPr="001E1940">
        <w:t>https://cdec.water.ca.gov/</w:t>
      </w:r>
    </w:p>
  </w:footnote>
  <w:footnote w:id="2">
    <w:p w14:paraId="7AAAF6A3" w14:textId="77777777" w:rsidR="00225C18" w:rsidRDefault="00225C18" w:rsidP="00225C18">
      <w:pPr>
        <w:pStyle w:val="FootnoteText"/>
      </w:pPr>
      <w:r>
        <w:rPr>
          <w:rStyle w:val="FootnoteReference"/>
        </w:rPr>
        <w:footnoteRef/>
      </w:r>
      <w:r>
        <w:t xml:space="preserve"> </w:t>
      </w:r>
      <w:hyperlink r:id="rId1" w:history="1">
        <w:r w:rsidRPr="009D6490">
          <w:rPr>
            <w:rStyle w:val="Hyperlink"/>
          </w:rPr>
          <w:t>http://ceden.org/index.shtml</w:t>
        </w:r>
      </w:hyperlink>
    </w:p>
  </w:footnote>
  <w:footnote w:id="3">
    <w:p w14:paraId="0BC4BF6F" w14:textId="77777777" w:rsidR="00225C18" w:rsidRDefault="00225C18" w:rsidP="00225C18">
      <w:pPr>
        <w:pStyle w:val="FootnoteText"/>
      </w:pPr>
      <w:r>
        <w:rPr>
          <w:rStyle w:val="FootnoteReference"/>
        </w:rPr>
        <w:footnoteRef/>
      </w:r>
      <w:r>
        <w:t xml:space="preserve"> </w:t>
      </w:r>
      <w:hyperlink r:id="rId2" w:history="1">
        <w:r w:rsidRPr="00055081">
          <w:rPr>
            <w:rStyle w:val="Hyperlink"/>
          </w:rPr>
          <w:t>http://shiny.sccwrp.org/scape/</w:t>
        </w:r>
      </w:hyperlink>
    </w:p>
    <w:p w14:paraId="15F0AE50" w14:textId="77777777" w:rsidR="00225C18" w:rsidRDefault="00225C18" w:rsidP="00225C18">
      <w:pPr>
        <w:pStyle w:val="FootnoteText"/>
      </w:pPr>
    </w:p>
  </w:footnote>
  <w:footnote w:id="4">
    <w:p w14:paraId="4D5BF440" w14:textId="77777777" w:rsidR="00225C18" w:rsidRDefault="00225C18" w:rsidP="00225C18">
      <w:pPr>
        <w:pStyle w:val="FootnoteText"/>
      </w:pPr>
      <w:r>
        <w:rPr>
          <w:rStyle w:val="FootnoteReference"/>
        </w:rPr>
        <w:footnoteRef/>
      </w:r>
      <w:r>
        <w:t xml:space="preserve"> </w:t>
      </w:r>
      <w:hyperlink r:id="rId3" w:history="1">
        <w:r w:rsidRPr="00E76483">
          <w:rPr>
            <w:rStyle w:val="Hyperlink"/>
          </w:rPr>
          <w:t>https://www.epa.gov/risk/freshwater-biological-traits-database-traits</w:t>
        </w:r>
      </w:hyperlink>
      <w:r>
        <w:t>).</w:t>
      </w:r>
    </w:p>
    <w:p w14:paraId="5BB61623" w14:textId="77777777" w:rsidR="00225C18" w:rsidRDefault="00225C18" w:rsidP="00225C1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2B68"/>
    <w:multiLevelType w:val="multilevel"/>
    <w:tmpl w:val="C7C6B508"/>
    <w:styleLink w:val="CurrentList4"/>
    <w:lvl w:ilvl="0">
      <w:start w:val="1"/>
      <w:numFmt w:val="decimal"/>
      <w:lvlText w:val="Task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141E5"/>
    <w:multiLevelType w:val="hybridMultilevel"/>
    <w:tmpl w:val="64FCB5B4"/>
    <w:lvl w:ilvl="0" w:tplc="8E745E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45BEE"/>
    <w:multiLevelType w:val="hybridMultilevel"/>
    <w:tmpl w:val="D5747B52"/>
    <w:lvl w:ilvl="0" w:tplc="8E745E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468CF"/>
    <w:multiLevelType w:val="multilevel"/>
    <w:tmpl w:val="0FB05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D73E7"/>
    <w:multiLevelType w:val="multilevel"/>
    <w:tmpl w:val="8278B5B8"/>
    <w:styleLink w:val="CurrentList5"/>
    <w:lvl w:ilvl="0">
      <w:start w:val="1"/>
      <w:numFmt w:val="decimal"/>
      <w:lvlText w:val="%1."/>
      <w:lvlJc w:val="left"/>
      <w:pPr>
        <w:ind w:left="576" w:hanging="28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F08C3"/>
    <w:multiLevelType w:val="hybridMultilevel"/>
    <w:tmpl w:val="1EAACBAE"/>
    <w:lvl w:ilvl="0" w:tplc="FFFFFFFF">
      <w:start w:val="1"/>
      <w:numFmt w:val="decimal"/>
      <w:lvlText w:val="%1."/>
      <w:lvlJc w:val="left"/>
      <w:pPr>
        <w:ind w:left="827" w:hanging="360"/>
      </w:pPr>
    </w:lvl>
    <w:lvl w:ilvl="1" w:tplc="FFFFFFFF" w:tentative="1">
      <w:start w:val="1"/>
      <w:numFmt w:val="lowerLetter"/>
      <w:lvlText w:val="%2."/>
      <w:lvlJc w:val="left"/>
      <w:pPr>
        <w:ind w:left="1547" w:hanging="360"/>
      </w:pPr>
    </w:lvl>
    <w:lvl w:ilvl="2" w:tplc="FFFFFFFF" w:tentative="1">
      <w:start w:val="1"/>
      <w:numFmt w:val="lowerRoman"/>
      <w:lvlText w:val="%3."/>
      <w:lvlJc w:val="right"/>
      <w:pPr>
        <w:ind w:left="2267" w:hanging="180"/>
      </w:pPr>
    </w:lvl>
    <w:lvl w:ilvl="3" w:tplc="FFFFFFFF" w:tentative="1">
      <w:start w:val="1"/>
      <w:numFmt w:val="decimal"/>
      <w:lvlText w:val="%4."/>
      <w:lvlJc w:val="left"/>
      <w:pPr>
        <w:ind w:left="2987" w:hanging="360"/>
      </w:pPr>
    </w:lvl>
    <w:lvl w:ilvl="4" w:tplc="FFFFFFFF" w:tentative="1">
      <w:start w:val="1"/>
      <w:numFmt w:val="lowerLetter"/>
      <w:lvlText w:val="%5."/>
      <w:lvlJc w:val="left"/>
      <w:pPr>
        <w:ind w:left="3707" w:hanging="360"/>
      </w:pPr>
    </w:lvl>
    <w:lvl w:ilvl="5" w:tplc="FFFFFFFF" w:tentative="1">
      <w:start w:val="1"/>
      <w:numFmt w:val="lowerRoman"/>
      <w:lvlText w:val="%6."/>
      <w:lvlJc w:val="right"/>
      <w:pPr>
        <w:ind w:left="4427" w:hanging="180"/>
      </w:pPr>
    </w:lvl>
    <w:lvl w:ilvl="6" w:tplc="FFFFFFFF" w:tentative="1">
      <w:start w:val="1"/>
      <w:numFmt w:val="decimal"/>
      <w:lvlText w:val="%7."/>
      <w:lvlJc w:val="left"/>
      <w:pPr>
        <w:ind w:left="5147" w:hanging="360"/>
      </w:pPr>
    </w:lvl>
    <w:lvl w:ilvl="7" w:tplc="FFFFFFFF" w:tentative="1">
      <w:start w:val="1"/>
      <w:numFmt w:val="lowerLetter"/>
      <w:lvlText w:val="%8."/>
      <w:lvlJc w:val="left"/>
      <w:pPr>
        <w:ind w:left="5867" w:hanging="360"/>
      </w:pPr>
    </w:lvl>
    <w:lvl w:ilvl="8" w:tplc="FFFFFFFF" w:tentative="1">
      <w:start w:val="1"/>
      <w:numFmt w:val="lowerRoman"/>
      <w:lvlText w:val="%9."/>
      <w:lvlJc w:val="right"/>
      <w:pPr>
        <w:ind w:left="6587" w:hanging="180"/>
      </w:pPr>
    </w:lvl>
  </w:abstractNum>
  <w:abstractNum w:abstractNumId="6" w15:restartNumberingAfterBreak="0">
    <w:nsid w:val="147806EE"/>
    <w:multiLevelType w:val="hybridMultilevel"/>
    <w:tmpl w:val="07B4D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86EB3"/>
    <w:multiLevelType w:val="hybridMultilevel"/>
    <w:tmpl w:val="49141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029EC"/>
    <w:multiLevelType w:val="hybridMultilevel"/>
    <w:tmpl w:val="108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696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0C73062"/>
    <w:multiLevelType w:val="hybridMultilevel"/>
    <w:tmpl w:val="B082D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B08F8"/>
    <w:multiLevelType w:val="hybridMultilevel"/>
    <w:tmpl w:val="6E9A8054"/>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2" w15:restartNumberingAfterBreak="0">
    <w:nsid w:val="261368E3"/>
    <w:multiLevelType w:val="hybridMultilevel"/>
    <w:tmpl w:val="2C842186"/>
    <w:lvl w:ilvl="0" w:tplc="34BA0CA4">
      <w:start w:val="1"/>
      <w:numFmt w:val="decimal"/>
      <w:lvlText w:val="Task %1."/>
      <w:lvlJc w:val="left"/>
      <w:pPr>
        <w:ind w:left="576"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A34E2B"/>
    <w:multiLevelType w:val="hybridMultilevel"/>
    <w:tmpl w:val="1EAACBAE"/>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4" w15:restartNumberingAfterBreak="0">
    <w:nsid w:val="2F115832"/>
    <w:multiLevelType w:val="hybridMultilevel"/>
    <w:tmpl w:val="7EA62576"/>
    <w:lvl w:ilvl="0" w:tplc="34BA0CA4">
      <w:start w:val="1"/>
      <w:numFmt w:val="decimal"/>
      <w:lvlText w:val="Task %1."/>
      <w:lvlJc w:val="left"/>
      <w:pPr>
        <w:ind w:left="864" w:hanging="288"/>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3091778D"/>
    <w:multiLevelType w:val="hybridMultilevel"/>
    <w:tmpl w:val="8278B5B8"/>
    <w:lvl w:ilvl="0" w:tplc="7C4254C8">
      <w:start w:val="1"/>
      <w:numFmt w:val="decimal"/>
      <w:lvlText w:val="%1."/>
      <w:lvlJc w:val="left"/>
      <w:pPr>
        <w:ind w:left="576"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4407C8"/>
    <w:multiLevelType w:val="hybridMultilevel"/>
    <w:tmpl w:val="4300C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E764D"/>
    <w:multiLevelType w:val="multilevel"/>
    <w:tmpl w:val="514EB53C"/>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8316535"/>
    <w:multiLevelType w:val="multilevel"/>
    <w:tmpl w:val="D5A6F84E"/>
    <w:lvl w:ilvl="0">
      <w:start w:val="1"/>
      <w:numFmt w:val="decimal"/>
      <w:lvlText w:val="Task %1."/>
      <w:lvlJc w:val="left"/>
      <w:pPr>
        <w:ind w:left="576" w:hanging="28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8861F3"/>
    <w:multiLevelType w:val="hybridMultilevel"/>
    <w:tmpl w:val="E1145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A1AEF"/>
    <w:multiLevelType w:val="hybridMultilevel"/>
    <w:tmpl w:val="F996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F4CF0"/>
    <w:multiLevelType w:val="hybridMultilevel"/>
    <w:tmpl w:val="D5A6F84E"/>
    <w:lvl w:ilvl="0" w:tplc="FFFFFFFF">
      <w:start w:val="1"/>
      <w:numFmt w:val="decimal"/>
      <w:lvlText w:val="Task %1."/>
      <w:lvlJc w:val="left"/>
      <w:pPr>
        <w:ind w:left="576" w:hanging="288"/>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753A85"/>
    <w:multiLevelType w:val="hybridMultilevel"/>
    <w:tmpl w:val="7AFC9F34"/>
    <w:lvl w:ilvl="0" w:tplc="34BA0CA4">
      <w:start w:val="1"/>
      <w:numFmt w:val="decimal"/>
      <w:lvlText w:val="Task %1."/>
      <w:lvlJc w:val="left"/>
      <w:pPr>
        <w:ind w:left="288" w:hanging="288"/>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3" w15:restartNumberingAfterBreak="0">
    <w:nsid w:val="3C4F664C"/>
    <w:multiLevelType w:val="hybridMultilevel"/>
    <w:tmpl w:val="79FE7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D263BA"/>
    <w:multiLevelType w:val="hybridMultilevel"/>
    <w:tmpl w:val="3BC6A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B0844"/>
    <w:multiLevelType w:val="hybridMultilevel"/>
    <w:tmpl w:val="77F8C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3A2040"/>
    <w:multiLevelType w:val="hybridMultilevel"/>
    <w:tmpl w:val="D684241A"/>
    <w:lvl w:ilvl="0" w:tplc="FFFFFFFF">
      <w:start w:val="1"/>
      <w:numFmt w:val="decimal"/>
      <w:lvlText w:val="Task %1."/>
      <w:lvlJc w:val="left"/>
      <w:pPr>
        <w:ind w:left="576"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823854"/>
    <w:multiLevelType w:val="multilevel"/>
    <w:tmpl w:val="07B4D03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0C22A3"/>
    <w:multiLevelType w:val="multilevel"/>
    <w:tmpl w:val="1EF04552"/>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B11675B"/>
    <w:multiLevelType w:val="hybridMultilevel"/>
    <w:tmpl w:val="D684241A"/>
    <w:lvl w:ilvl="0" w:tplc="34BA0CA4">
      <w:start w:val="1"/>
      <w:numFmt w:val="decimal"/>
      <w:lvlText w:val="Task %1."/>
      <w:lvlJc w:val="left"/>
      <w:pPr>
        <w:ind w:left="1008" w:hanging="288"/>
      </w:pPr>
      <w:rPr>
        <w:rFont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15:restartNumberingAfterBreak="0">
    <w:nsid w:val="5F2152E8"/>
    <w:multiLevelType w:val="hybridMultilevel"/>
    <w:tmpl w:val="925E8D4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54506"/>
    <w:multiLevelType w:val="hybridMultilevel"/>
    <w:tmpl w:val="61D23F62"/>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2" w15:restartNumberingAfterBreak="0">
    <w:nsid w:val="63AB5292"/>
    <w:multiLevelType w:val="hybridMultilevel"/>
    <w:tmpl w:val="D5A6F84E"/>
    <w:lvl w:ilvl="0" w:tplc="34BA0CA4">
      <w:start w:val="1"/>
      <w:numFmt w:val="decimal"/>
      <w:lvlText w:val="Task %1."/>
      <w:lvlJc w:val="left"/>
      <w:pPr>
        <w:ind w:left="576" w:hanging="288"/>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596522"/>
    <w:multiLevelType w:val="hybridMultilevel"/>
    <w:tmpl w:val="04A2158A"/>
    <w:lvl w:ilvl="0" w:tplc="34BA0CA4">
      <w:start w:val="1"/>
      <w:numFmt w:val="decimal"/>
      <w:lvlText w:val="Task %1."/>
      <w:lvlJc w:val="left"/>
      <w:pPr>
        <w:ind w:left="576"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312AA4"/>
    <w:multiLevelType w:val="multilevel"/>
    <w:tmpl w:val="429CF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7B3570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B314727"/>
    <w:multiLevelType w:val="hybridMultilevel"/>
    <w:tmpl w:val="D66A5D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8A375A"/>
    <w:multiLevelType w:val="hybridMultilevel"/>
    <w:tmpl w:val="68029DCE"/>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num w:numId="1" w16cid:durableId="111364974">
    <w:abstractNumId w:val="24"/>
  </w:num>
  <w:num w:numId="2" w16cid:durableId="168713715">
    <w:abstractNumId w:val="35"/>
  </w:num>
  <w:num w:numId="3" w16cid:durableId="19820129">
    <w:abstractNumId w:val="9"/>
  </w:num>
  <w:num w:numId="4" w16cid:durableId="1125201018">
    <w:abstractNumId w:val="6"/>
  </w:num>
  <w:num w:numId="5" w16cid:durableId="1552842750">
    <w:abstractNumId w:val="27"/>
  </w:num>
  <w:num w:numId="6" w16cid:durableId="2082828257">
    <w:abstractNumId w:val="23"/>
  </w:num>
  <w:num w:numId="7" w16cid:durableId="1632399898">
    <w:abstractNumId w:val="33"/>
  </w:num>
  <w:num w:numId="8" w16cid:durableId="508715330">
    <w:abstractNumId w:val="2"/>
  </w:num>
  <w:num w:numId="9" w16cid:durableId="1618371311">
    <w:abstractNumId w:val="1"/>
  </w:num>
  <w:num w:numId="10" w16cid:durableId="944380889">
    <w:abstractNumId w:val="28"/>
  </w:num>
  <w:num w:numId="11" w16cid:durableId="25764038">
    <w:abstractNumId w:val="17"/>
  </w:num>
  <w:num w:numId="12" w16cid:durableId="2131583487">
    <w:abstractNumId w:val="0"/>
  </w:num>
  <w:num w:numId="13" w16cid:durableId="1362970036">
    <w:abstractNumId w:val="15"/>
  </w:num>
  <w:num w:numId="14" w16cid:durableId="1068115538">
    <w:abstractNumId w:val="4"/>
  </w:num>
  <w:num w:numId="15" w16cid:durableId="1279994528">
    <w:abstractNumId w:val="16"/>
  </w:num>
  <w:num w:numId="16" w16cid:durableId="12077501">
    <w:abstractNumId w:val="36"/>
  </w:num>
  <w:num w:numId="17" w16cid:durableId="195313592">
    <w:abstractNumId w:val="32"/>
  </w:num>
  <w:num w:numId="18" w16cid:durableId="631985697">
    <w:abstractNumId w:val="14"/>
  </w:num>
  <w:num w:numId="19" w16cid:durableId="1906987058">
    <w:abstractNumId w:val="29"/>
  </w:num>
  <w:num w:numId="20" w16cid:durableId="1180004468">
    <w:abstractNumId w:val="12"/>
  </w:num>
  <w:num w:numId="21" w16cid:durableId="1807434417">
    <w:abstractNumId w:val="22"/>
  </w:num>
  <w:num w:numId="22" w16cid:durableId="894438856">
    <w:abstractNumId w:val="18"/>
  </w:num>
  <w:num w:numId="23" w16cid:durableId="1626960164">
    <w:abstractNumId w:val="26"/>
  </w:num>
  <w:num w:numId="24" w16cid:durableId="1157191814">
    <w:abstractNumId w:val="30"/>
  </w:num>
  <w:num w:numId="25" w16cid:durableId="1290018264">
    <w:abstractNumId w:val="21"/>
  </w:num>
  <w:num w:numId="26" w16cid:durableId="297489580">
    <w:abstractNumId w:val="31"/>
  </w:num>
  <w:num w:numId="27" w16cid:durableId="142359065">
    <w:abstractNumId w:val="25"/>
  </w:num>
  <w:num w:numId="28" w16cid:durableId="296105531">
    <w:abstractNumId w:val="19"/>
  </w:num>
  <w:num w:numId="29" w16cid:durableId="697780015">
    <w:abstractNumId w:val="8"/>
  </w:num>
  <w:num w:numId="30" w16cid:durableId="261299633">
    <w:abstractNumId w:val="13"/>
  </w:num>
  <w:num w:numId="31" w16cid:durableId="1182666786">
    <w:abstractNumId w:val="7"/>
  </w:num>
  <w:num w:numId="32" w16cid:durableId="210924459">
    <w:abstractNumId w:val="3"/>
  </w:num>
  <w:num w:numId="33" w16cid:durableId="1057120703">
    <w:abstractNumId w:val="37"/>
  </w:num>
  <w:num w:numId="34" w16cid:durableId="373384449">
    <w:abstractNumId w:val="5"/>
  </w:num>
  <w:num w:numId="35" w16cid:durableId="828324572">
    <w:abstractNumId w:val="34"/>
  </w:num>
  <w:num w:numId="36" w16cid:durableId="992949802">
    <w:abstractNumId w:val="20"/>
  </w:num>
  <w:num w:numId="37" w16cid:durableId="94634718">
    <w:abstractNumId w:val="11"/>
  </w:num>
  <w:num w:numId="38" w16cid:durableId="184138409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janovic, Katie">
    <w15:presenceInfo w15:providerId="AD" w15:userId="S::katiemarjanovic@lacsd.org::b7140489-5f51-4948-a773-6b06cf07a53b"/>
  </w15:person>
  <w15:person w15:author="Josh Westfall">
    <w15:presenceInfo w15:providerId="AD" w15:userId="S::jwestfall@lacsd.org::b3bad7d2-5c30-4d48-a8d4-64f9e0651859"/>
  </w15:person>
  <w15:person w15:author="Katie Irving">
    <w15:presenceInfo w15:providerId="AD" w15:userId="S::katiei@sccwrp.org::83af30c3-cd03-48d2-90ab-fd57889f0c14"/>
  </w15:person>
  <w15:person w15:author="Westfall, Josh">
    <w15:presenceInfo w15:providerId="AD" w15:userId="S::jwestfall@lacsd.org::b3bad7d2-5c30-4d48-a8d4-64f9e0651859"/>
  </w15:person>
  <w15:person w15:author="Roswell, Elizabeth">
    <w15:presenceInfo w15:providerId="AD" w15:userId="S::elizabethroswell@lacsd.org::88da0d2b-4b40-4585-9cf6-700af32a93da"/>
  </w15:person>
  <w15:person w15:author="Gaboudian, Lysa">
    <w15:presenceInfo w15:providerId="AD" w15:userId="S::lgaboudian@lacsd.org::a99077b2-a6b3-45b7-a56a-70ae52168b24"/>
  </w15:person>
  <w15:person w15:author="Eric Stein">
    <w15:presenceInfo w15:providerId="AD" w15:userId="S::erics@sccwrp.org::3dd37f06-2aed-490f-a1ef-0fe47320ad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C18"/>
    <w:rsid w:val="000066CD"/>
    <w:rsid w:val="00007DD5"/>
    <w:rsid w:val="000111FE"/>
    <w:rsid w:val="00027286"/>
    <w:rsid w:val="000460F6"/>
    <w:rsid w:val="000469F9"/>
    <w:rsid w:val="00050270"/>
    <w:rsid w:val="00050F22"/>
    <w:rsid w:val="00063B5E"/>
    <w:rsid w:val="00072CDC"/>
    <w:rsid w:val="00082A33"/>
    <w:rsid w:val="000837E6"/>
    <w:rsid w:val="0008743C"/>
    <w:rsid w:val="00094460"/>
    <w:rsid w:val="000A2ECD"/>
    <w:rsid w:val="000A6F9A"/>
    <w:rsid w:val="000B04A3"/>
    <w:rsid w:val="000B23D6"/>
    <w:rsid w:val="000B558E"/>
    <w:rsid w:val="000C397E"/>
    <w:rsid w:val="000D1BA1"/>
    <w:rsid w:val="000D6BA8"/>
    <w:rsid w:val="000E1CD7"/>
    <w:rsid w:val="000E3D58"/>
    <w:rsid w:val="000E61D1"/>
    <w:rsid w:val="000F3EB3"/>
    <w:rsid w:val="0010209A"/>
    <w:rsid w:val="001143FE"/>
    <w:rsid w:val="001164DE"/>
    <w:rsid w:val="0012708D"/>
    <w:rsid w:val="00144230"/>
    <w:rsid w:val="00145C6B"/>
    <w:rsid w:val="001749D7"/>
    <w:rsid w:val="001A2C7C"/>
    <w:rsid w:val="001B4A25"/>
    <w:rsid w:val="001C071E"/>
    <w:rsid w:val="001C36AF"/>
    <w:rsid w:val="001D02F7"/>
    <w:rsid w:val="001E3BDA"/>
    <w:rsid w:val="001F2950"/>
    <w:rsid w:val="001F4B28"/>
    <w:rsid w:val="001F54D8"/>
    <w:rsid w:val="00203549"/>
    <w:rsid w:val="00213446"/>
    <w:rsid w:val="00215086"/>
    <w:rsid w:val="00216BC3"/>
    <w:rsid w:val="00220721"/>
    <w:rsid w:val="00225C18"/>
    <w:rsid w:val="00226304"/>
    <w:rsid w:val="002373C8"/>
    <w:rsid w:val="00237BA9"/>
    <w:rsid w:val="0024121D"/>
    <w:rsid w:val="00242495"/>
    <w:rsid w:val="00243614"/>
    <w:rsid w:val="0024589F"/>
    <w:rsid w:val="00245EAA"/>
    <w:rsid w:val="00246CEB"/>
    <w:rsid w:val="00254372"/>
    <w:rsid w:val="0025675A"/>
    <w:rsid w:val="002714E0"/>
    <w:rsid w:val="0027500A"/>
    <w:rsid w:val="00275724"/>
    <w:rsid w:val="00277059"/>
    <w:rsid w:val="00277BE1"/>
    <w:rsid w:val="002842D6"/>
    <w:rsid w:val="002911DF"/>
    <w:rsid w:val="00296996"/>
    <w:rsid w:val="002A145D"/>
    <w:rsid w:val="002A770F"/>
    <w:rsid w:val="002B03DF"/>
    <w:rsid w:val="002B1212"/>
    <w:rsid w:val="002B38D2"/>
    <w:rsid w:val="002C4283"/>
    <w:rsid w:val="002C434C"/>
    <w:rsid w:val="002C4FC4"/>
    <w:rsid w:val="002C6F66"/>
    <w:rsid w:val="002D592F"/>
    <w:rsid w:val="00300A46"/>
    <w:rsid w:val="00302C84"/>
    <w:rsid w:val="003159C9"/>
    <w:rsid w:val="00320717"/>
    <w:rsid w:val="003276AF"/>
    <w:rsid w:val="00327E08"/>
    <w:rsid w:val="00330A4F"/>
    <w:rsid w:val="003342AB"/>
    <w:rsid w:val="00343023"/>
    <w:rsid w:val="003435E5"/>
    <w:rsid w:val="003551A8"/>
    <w:rsid w:val="00361BE4"/>
    <w:rsid w:val="00361CE7"/>
    <w:rsid w:val="00367BF7"/>
    <w:rsid w:val="00370C9A"/>
    <w:rsid w:val="00381AD7"/>
    <w:rsid w:val="00392BC9"/>
    <w:rsid w:val="0039479F"/>
    <w:rsid w:val="0039687A"/>
    <w:rsid w:val="003A501F"/>
    <w:rsid w:val="003A6C24"/>
    <w:rsid w:val="003B02C2"/>
    <w:rsid w:val="003B7897"/>
    <w:rsid w:val="003C022A"/>
    <w:rsid w:val="003C14A6"/>
    <w:rsid w:val="003C4DC4"/>
    <w:rsid w:val="003C66A8"/>
    <w:rsid w:val="003D15FD"/>
    <w:rsid w:val="003D2179"/>
    <w:rsid w:val="003D5F46"/>
    <w:rsid w:val="003E2FFE"/>
    <w:rsid w:val="003E4A9D"/>
    <w:rsid w:val="003E7173"/>
    <w:rsid w:val="003F163C"/>
    <w:rsid w:val="003F1903"/>
    <w:rsid w:val="003F5059"/>
    <w:rsid w:val="003F5150"/>
    <w:rsid w:val="00412149"/>
    <w:rsid w:val="004151A1"/>
    <w:rsid w:val="00426948"/>
    <w:rsid w:val="0042747E"/>
    <w:rsid w:val="0043422F"/>
    <w:rsid w:val="00457DFB"/>
    <w:rsid w:val="00461ED3"/>
    <w:rsid w:val="0046752B"/>
    <w:rsid w:val="0047396C"/>
    <w:rsid w:val="00480674"/>
    <w:rsid w:val="00480A71"/>
    <w:rsid w:val="00490A11"/>
    <w:rsid w:val="004923A4"/>
    <w:rsid w:val="004A5794"/>
    <w:rsid w:val="004B2F2C"/>
    <w:rsid w:val="004C0D57"/>
    <w:rsid w:val="004C33A1"/>
    <w:rsid w:val="004D7B19"/>
    <w:rsid w:val="004E735C"/>
    <w:rsid w:val="004F11FA"/>
    <w:rsid w:val="004F7F25"/>
    <w:rsid w:val="00501D8D"/>
    <w:rsid w:val="005226CB"/>
    <w:rsid w:val="00526F15"/>
    <w:rsid w:val="00530DEC"/>
    <w:rsid w:val="00540A8C"/>
    <w:rsid w:val="005419CA"/>
    <w:rsid w:val="00544850"/>
    <w:rsid w:val="0055017A"/>
    <w:rsid w:val="0055216A"/>
    <w:rsid w:val="0055398E"/>
    <w:rsid w:val="00555B12"/>
    <w:rsid w:val="00563A49"/>
    <w:rsid w:val="00571B9F"/>
    <w:rsid w:val="005765C4"/>
    <w:rsid w:val="00586962"/>
    <w:rsid w:val="00596A5E"/>
    <w:rsid w:val="00596C98"/>
    <w:rsid w:val="005A28C7"/>
    <w:rsid w:val="005A3C9B"/>
    <w:rsid w:val="005A4821"/>
    <w:rsid w:val="005B0B05"/>
    <w:rsid w:val="005B0C16"/>
    <w:rsid w:val="005B1DE3"/>
    <w:rsid w:val="005B4A84"/>
    <w:rsid w:val="005C179B"/>
    <w:rsid w:val="005D50FF"/>
    <w:rsid w:val="005D58DC"/>
    <w:rsid w:val="005D61FA"/>
    <w:rsid w:val="005E1272"/>
    <w:rsid w:val="005E3233"/>
    <w:rsid w:val="0061234A"/>
    <w:rsid w:val="006167F1"/>
    <w:rsid w:val="00620405"/>
    <w:rsid w:val="00622FA2"/>
    <w:rsid w:val="0062586B"/>
    <w:rsid w:val="00626EB1"/>
    <w:rsid w:val="00640B7A"/>
    <w:rsid w:val="0067109A"/>
    <w:rsid w:val="006766BF"/>
    <w:rsid w:val="00677918"/>
    <w:rsid w:val="00697464"/>
    <w:rsid w:val="006A1487"/>
    <w:rsid w:val="006A58BE"/>
    <w:rsid w:val="006B209B"/>
    <w:rsid w:val="006B4071"/>
    <w:rsid w:val="006C7658"/>
    <w:rsid w:val="006E2DBA"/>
    <w:rsid w:val="006E32AC"/>
    <w:rsid w:val="006F13EB"/>
    <w:rsid w:val="006F757A"/>
    <w:rsid w:val="00701E0F"/>
    <w:rsid w:val="007069C7"/>
    <w:rsid w:val="00707DCB"/>
    <w:rsid w:val="0071643C"/>
    <w:rsid w:val="00737299"/>
    <w:rsid w:val="007440FD"/>
    <w:rsid w:val="0075682B"/>
    <w:rsid w:val="00760A70"/>
    <w:rsid w:val="00765B7A"/>
    <w:rsid w:val="00793D6B"/>
    <w:rsid w:val="00796CD9"/>
    <w:rsid w:val="007A334F"/>
    <w:rsid w:val="007A3E58"/>
    <w:rsid w:val="007A5A0E"/>
    <w:rsid w:val="007B4807"/>
    <w:rsid w:val="007C2F99"/>
    <w:rsid w:val="007C410B"/>
    <w:rsid w:val="007C52B7"/>
    <w:rsid w:val="007D1598"/>
    <w:rsid w:val="007D3FD4"/>
    <w:rsid w:val="007D6F55"/>
    <w:rsid w:val="007D7CCD"/>
    <w:rsid w:val="007E3A36"/>
    <w:rsid w:val="007F6CB1"/>
    <w:rsid w:val="00802559"/>
    <w:rsid w:val="00803128"/>
    <w:rsid w:val="00805485"/>
    <w:rsid w:val="00810FC0"/>
    <w:rsid w:val="00811B3E"/>
    <w:rsid w:val="00813655"/>
    <w:rsid w:val="00823F33"/>
    <w:rsid w:val="008268F6"/>
    <w:rsid w:val="00831B62"/>
    <w:rsid w:val="00833AE5"/>
    <w:rsid w:val="0083437F"/>
    <w:rsid w:val="00836D1E"/>
    <w:rsid w:val="008404F5"/>
    <w:rsid w:val="00845075"/>
    <w:rsid w:val="008456FC"/>
    <w:rsid w:val="00846A79"/>
    <w:rsid w:val="00857B73"/>
    <w:rsid w:val="008644F1"/>
    <w:rsid w:val="0087102F"/>
    <w:rsid w:val="008710B3"/>
    <w:rsid w:val="008720A7"/>
    <w:rsid w:val="00873599"/>
    <w:rsid w:val="00876612"/>
    <w:rsid w:val="008802D4"/>
    <w:rsid w:val="008923AB"/>
    <w:rsid w:val="008A4C51"/>
    <w:rsid w:val="008B0D21"/>
    <w:rsid w:val="008C06BE"/>
    <w:rsid w:val="008D1B8A"/>
    <w:rsid w:val="008D3490"/>
    <w:rsid w:val="008D740F"/>
    <w:rsid w:val="008E1CDC"/>
    <w:rsid w:val="008F1C8A"/>
    <w:rsid w:val="00901D26"/>
    <w:rsid w:val="00910213"/>
    <w:rsid w:val="00912E0F"/>
    <w:rsid w:val="00915665"/>
    <w:rsid w:val="00921CBE"/>
    <w:rsid w:val="00926E0B"/>
    <w:rsid w:val="00927432"/>
    <w:rsid w:val="00952EFE"/>
    <w:rsid w:val="009539C3"/>
    <w:rsid w:val="0095511A"/>
    <w:rsid w:val="00955912"/>
    <w:rsid w:val="009570AA"/>
    <w:rsid w:val="00964161"/>
    <w:rsid w:val="00966375"/>
    <w:rsid w:val="00973B58"/>
    <w:rsid w:val="00974682"/>
    <w:rsid w:val="009777F0"/>
    <w:rsid w:val="00985A5D"/>
    <w:rsid w:val="0099621E"/>
    <w:rsid w:val="009B3839"/>
    <w:rsid w:val="009C394E"/>
    <w:rsid w:val="009C6B4F"/>
    <w:rsid w:val="009C79C6"/>
    <w:rsid w:val="009D5CB7"/>
    <w:rsid w:val="009E2EC1"/>
    <w:rsid w:val="009F358B"/>
    <w:rsid w:val="009F457B"/>
    <w:rsid w:val="009F5222"/>
    <w:rsid w:val="009F6FF7"/>
    <w:rsid w:val="009F796F"/>
    <w:rsid w:val="009F7DE6"/>
    <w:rsid w:val="00A0511F"/>
    <w:rsid w:val="00A06530"/>
    <w:rsid w:val="00A127D8"/>
    <w:rsid w:val="00A16AF1"/>
    <w:rsid w:val="00A21B90"/>
    <w:rsid w:val="00A23C46"/>
    <w:rsid w:val="00A349F4"/>
    <w:rsid w:val="00A37318"/>
    <w:rsid w:val="00A505A9"/>
    <w:rsid w:val="00A6238C"/>
    <w:rsid w:val="00A62981"/>
    <w:rsid w:val="00A739A1"/>
    <w:rsid w:val="00A802F3"/>
    <w:rsid w:val="00A91D3B"/>
    <w:rsid w:val="00AA29DC"/>
    <w:rsid w:val="00AA49A3"/>
    <w:rsid w:val="00AA4DC2"/>
    <w:rsid w:val="00AB67DF"/>
    <w:rsid w:val="00AC2208"/>
    <w:rsid w:val="00AC7BB2"/>
    <w:rsid w:val="00AD4FA4"/>
    <w:rsid w:val="00AD5EA7"/>
    <w:rsid w:val="00AE2223"/>
    <w:rsid w:val="00AE672C"/>
    <w:rsid w:val="00AE74BE"/>
    <w:rsid w:val="00B0047D"/>
    <w:rsid w:val="00B00A0D"/>
    <w:rsid w:val="00B02C09"/>
    <w:rsid w:val="00B06FAE"/>
    <w:rsid w:val="00B33044"/>
    <w:rsid w:val="00B53629"/>
    <w:rsid w:val="00B64015"/>
    <w:rsid w:val="00B75EAD"/>
    <w:rsid w:val="00B84731"/>
    <w:rsid w:val="00B92377"/>
    <w:rsid w:val="00BB16A1"/>
    <w:rsid w:val="00BC09AD"/>
    <w:rsid w:val="00BC1CA4"/>
    <w:rsid w:val="00BC6864"/>
    <w:rsid w:val="00BF6F62"/>
    <w:rsid w:val="00C11F85"/>
    <w:rsid w:val="00C15AC1"/>
    <w:rsid w:val="00C15C03"/>
    <w:rsid w:val="00C16A87"/>
    <w:rsid w:val="00C21930"/>
    <w:rsid w:val="00C24478"/>
    <w:rsid w:val="00C42172"/>
    <w:rsid w:val="00C5131D"/>
    <w:rsid w:val="00C5371F"/>
    <w:rsid w:val="00C55C44"/>
    <w:rsid w:val="00C62FC0"/>
    <w:rsid w:val="00C65F9E"/>
    <w:rsid w:val="00C805F2"/>
    <w:rsid w:val="00CA3DFB"/>
    <w:rsid w:val="00CA3F5C"/>
    <w:rsid w:val="00CB3140"/>
    <w:rsid w:val="00CB5072"/>
    <w:rsid w:val="00CC11F9"/>
    <w:rsid w:val="00CC26C8"/>
    <w:rsid w:val="00CC405A"/>
    <w:rsid w:val="00CD12AB"/>
    <w:rsid w:val="00CF25B0"/>
    <w:rsid w:val="00CF56F2"/>
    <w:rsid w:val="00D147EC"/>
    <w:rsid w:val="00D14F03"/>
    <w:rsid w:val="00D15B94"/>
    <w:rsid w:val="00D24CB7"/>
    <w:rsid w:val="00D2785F"/>
    <w:rsid w:val="00D40450"/>
    <w:rsid w:val="00D42A34"/>
    <w:rsid w:val="00D513FC"/>
    <w:rsid w:val="00D60932"/>
    <w:rsid w:val="00D624D5"/>
    <w:rsid w:val="00D73043"/>
    <w:rsid w:val="00D74E63"/>
    <w:rsid w:val="00D772A7"/>
    <w:rsid w:val="00D817C4"/>
    <w:rsid w:val="00D82EAC"/>
    <w:rsid w:val="00D8574A"/>
    <w:rsid w:val="00D865F3"/>
    <w:rsid w:val="00DA172F"/>
    <w:rsid w:val="00DA2899"/>
    <w:rsid w:val="00DC5FE0"/>
    <w:rsid w:val="00DD1B25"/>
    <w:rsid w:val="00DD3758"/>
    <w:rsid w:val="00DD468D"/>
    <w:rsid w:val="00DE3FE6"/>
    <w:rsid w:val="00DE7448"/>
    <w:rsid w:val="00DF005E"/>
    <w:rsid w:val="00DF4970"/>
    <w:rsid w:val="00E04071"/>
    <w:rsid w:val="00E24146"/>
    <w:rsid w:val="00E26555"/>
    <w:rsid w:val="00E32F86"/>
    <w:rsid w:val="00E34EFD"/>
    <w:rsid w:val="00E376E9"/>
    <w:rsid w:val="00E42FA9"/>
    <w:rsid w:val="00E43CF3"/>
    <w:rsid w:val="00E46FCC"/>
    <w:rsid w:val="00E516E5"/>
    <w:rsid w:val="00E54941"/>
    <w:rsid w:val="00E555FB"/>
    <w:rsid w:val="00E6164C"/>
    <w:rsid w:val="00E73BBB"/>
    <w:rsid w:val="00E747A1"/>
    <w:rsid w:val="00E75962"/>
    <w:rsid w:val="00E856DE"/>
    <w:rsid w:val="00E85B2E"/>
    <w:rsid w:val="00E96B8A"/>
    <w:rsid w:val="00E97ADA"/>
    <w:rsid w:val="00EA05E2"/>
    <w:rsid w:val="00EA0E7B"/>
    <w:rsid w:val="00EA22B2"/>
    <w:rsid w:val="00EC3B86"/>
    <w:rsid w:val="00EC7000"/>
    <w:rsid w:val="00ED6995"/>
    <w:rsid w:val="00ED7817"/>
    <w:rsid w:val="00ED7F8A"/>
    <w:rsid w:val="00EE40BD"/>
    <w:rsid w:val="00EE60AE"/>
    <w:rsid w:val="00F170D2"/>
    <w:rsid w:val="00F2166E"/>
    <w:rsid w:val="00F26AC7"/>
    <w:rsid w:val="00F36B89"/>
    <w:rsid w:val="00F370AB"/>
    <w:rsid w:val="00F417FC"/>
    <w:rsid w:val="00F611ED"/>
    <w:rsid w:val="00F772C1"/>
    <w:rsid w:val="00F87046"/>
    <w:rsid w:val="00F90F8B"/>
    <w:rsid w:val="00F96E5A"/>
    <w:rsid w:val="00FA2202"/>
    <w:rsid w:val="00FB2903"/>
    <w:rsid w:val="00FD3F10"/>
    <w:rsid w:val="00FD548F"/>
    <w:rsid w:val="00FE7895"/>
    <w:rsid w:val="00FF3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310C3"/>
  <w15:chartTrackingRefBased/>
  <w15:docId w15:val="{014FAF2F-7AD2-A34E-9EBE-837BF4A99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C18"/>
    <w:rPr>
      <w:rFonts w:ascii="Calibri" w:eastAsia="Calibri" w:hAnsi="Calibri" w:cs="Arial"/>
    </w:rPr>
  </w:style>
  <w:style w:type="paragraph" w:styleId="Heading1">
    <w:name w:val="heading 1"/>
    <w:basedOn w:val="Normal"/>
    <w:next w:val="Normal"/>
    <w:link w:val="Heading1Char"/>
    <w:uiPriority w:val="9"/>
    <w:qFormat/>
    <w:rsid w:val="00225C18"/>
    <w:pPr>
      <w:keepNext/>
      <w:keepLines/>
      <w:spacing w:before="240"/>
      <w:jc w:val="center"/>
      <w:outlineLvl w:val="0"/>
    </w:pPr>
    <w:rPr>
      <w:rFonts w:ascii="Calibri Light" w:eastAsia="Yu Gothic Light" w:hAnsi="Calibri Light" w:cs="Times New Roman"/>
      <w:color w:val="2F5496"/>
      <w:sz w:val="32"/>
      <w:szCs w:val="32"/>
    </w:rPr>
  </w:style>
  <w:style w:type="paragraph" w:styleId="Heading2">
    <w:name w:val="heading 2"/>
    <w:basedOn w:val="Normal"/>
    <w:next w:val="Normal"/>
    <w:link w:val="Heading2Char"/>
    <w:uiPriority w:val="9"/>
    <w:unhideWhenUsed/>
    <w:qFormat/>
    <w:rsid w:val="00225C18"/>
    <w:pPr>
      <w:keepNext/>
      <w:keepLines/>
      <w:spacing w:before="40"/>
      <w:outlineLvl w:val="1"/>
    </w:pPr>
    <w:rPr>
      <w:rFonts w:ascii="Calibri Light" w:eastAsia="Yu Gothic Light" w:hAnsi="Calibri Light" w:cs="Times New Roman"/>
      <w:color w:val="2F5496"/>
      <w:sz w:val="26"/>
      <w:szCs w:val="26"/>
    </w:rPr>
  </w:style>
  <w:style w:type="paragraph" w:styleId="Heading3">
    <w:name w:val="heading 3"/>
    <w:basedOn w:val="Normal"/>
    <w:next w:val="Normal"/>
    <w:link w:val="Heading3Char"/>
    <w:uiPriority w:val="9"/>
    <w:unhideWhenUsed/>
    <w:qFormat/>
    <w:rsid w:val="00225C18"/>
    <w:pPr>
      <w:keepNext/>
      <w:keepLines/>
      <w:spacing w:before="40"/>
      <w:outlineLvl w:val="2"/>
    </w:pPr>
    <w:rPr>
      <w:rFonts w:ascii="Calibri Light" w:eastAsia="Yu Gothic Light" w:hAnsi="Calibri Light" w:cs="Times New Roman"/>
      <w:color w:val="1F3763"/>
    </w:rPr>
  </w:style>
  <w:style w:type="paragraph" w:styleId="Heading4">
    <w:name w:val="heading 4"/>
    <w:basedOn w:val="Normal"/>
    <w:next w:val="Normal"/>
    <w:link w:val="Heading4Char"/>
    <w:uiPriority w:val="9"/>
    <w:unhideWhenUsed/>
    <w:qFormat/>
    <w:rsid w:val="00225C18"/>
    <w:pPr>
      <w:keepNext/>
      <w:keepLines/>
      <w:spacing w:before="40"/>
      <w:outlineLvl w:val="3"/>
    </w:pPr>
    <w:rPr>
      <w:rFonts w:ascii="Calibri Light" w:eastAsia="Yu Gothic Light" w:hAnsi="Calibri Light" w:cs="Times New Roman"/>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C18"/>
    <w:rPr>
      <w:rFonts w:ascii="Calibri Light" w:eastAsia="Yu Gothic Light" w:hAnsi="Calibri Light" w:cs="Times New Roman"/>
      <w:color w:val="2F5496"/>
      <w:sz w:val="32"/>
      <w:szCs w:val="32"/>
    </w:rPr>
  </w:style>
  <w:style w:type="character" w:customStyle="1" w:styleId="Heading2Char">
    <w:name w:val="Heading 2 Char"/>
    <w:basedOn w:val="DefaultParagraphFont"/>
    <w:link w:val="Heading2"/>
    <w:uiPriority w:val="9"/>
    <w:rsid w:val="00225C18"/>
    <w:rPr>
      <w:rFonts w:ascii="Calibri Light" w:eastAsia="Yu Gothic Light" w:hAnsi="Calibri Light" w:cs="Times New Roman"/>
      <w:color w:val="2F5496"/>
      <w:sz w:val="26"/>
      <w:szCs w:val="26"/>
    </w:rPr>
  </w:style>
  <w:style w:type="character" w:customStyle="1" w:styleId="Heading3Char">
    <w:name w:val="Heading 3 Char"/>
    <w:basedOn w:val="DefaultParagraphFont"/>
    <w:link w:val="Heading3"/>
    <w:uiPriority w:val="9"/>
    <w:rsid w:val="00225C18"/>
    <w:rPr>
      <w:rFonts w:ascii="Calibri Light" w:eastAsia="Yu Gothic Light" w:hAnsi="Calibri Light" w:cs="Times New Roman"/>
      <w:color w:val="1F3763"/>
    </w:rPr>
  </w:style>
  <w:style w:type="character" w:customStyle="1" w:styleId="Heading4Char">
    <w:name w:val="Heading 4 Char"/>
    <w:basedOn w:val="DefaultParagraphFont"/>
    <w:link w:val="Heading4"/>
    <w:uiPriority w:val="9"/>
    <w:rsid w:val="00225C18"/>
    <w:rPr>
      <w:rFonts w:ascii="Calibri Light" w:eastAsia="Yu Gothic Light" w:hAnsi="Calibri Light" w:cs="Times New Roman"/>
      <w:i/>
      <w:iCs/>
      <w:color w:val="2F5496"/>
    </w:rPr>
  </w:style>
  <w:style w:type="paragraph" w:styleId="ListParagraph">
    <w:name w:val="List Paragraph"/>
    <w:basedOn w:val="Normal"/>
    <w:uiPriority w:val="34"/>
    <w:qFormat/>
    <w:rsid w:val="00225C18"/>
    <w:pPr>
      <w:ind w:left="720"/>
      <w:contextualSpacing/>
    </w:pPr>
  </w:style>
  <w:style w:type="paragraph" w:styleId="NormalWeb">
    <w:name w:val="Normal (Web)"/>
    <w:basedOn w:val="Normal"/>
    <w:uiPriority w:val="99"/>
    <w:unhideWhenUsed/>
    <w:rsid w:val="00225C18"/>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225C18"/>
    <w:pPr>
      <w:contextualSpacing/>
    </w:pPr>
    <w:rPr>
      <w:rFonts w:ascii="Calibri Light" w:eastAsia="Yu Gothic Light" w:hAnsi="Calibri Light" w:cs="Times New Roman"/>
      <w:spacing w:val="-10"/>
      <w:kern w:val="28"/>
      <w:sz w:val="36"/>
      <w:szCs w:val="56"/>
    </w:rPr>
  </w:style>
  <w:style w:type="character" w:customStyle="1" w:styleId="TitleChar">
    <w:name w:val="Title Char"/>
    <w:basedOn w:val="DefaultParagraphFont"/>
    <w:link w:val="Title"/>
    <w:uiPriority w:val="10"/>
    <w:rsid w:val="00225C18"/>
    <w:rPr>
      <w:rFonts w:ascii="Calibri Light" w:eastAsia="Yu Gothic Light" w:hAnsi="Calibri Light" w:cs="Times New Roman"/>
      <w:spacing w:val="-10"/>
      <w:kern w:val="28"/>
      <w:sz w:val="36"/>
      <w:szCs w:val="56"/>
    </w:rPr>
  </w:style>
  <w:style w:type="numbering" w:customStyle="1" w:styleId="CurrentList1">
    <w:name w:val="Current List1"/>
    <w:uiPriority w:val="99"/>
    <w:rsid w:val="00225C18"/>
    <w:pPr>
      <w:numPr>
        <w:numId w:val="5"/>
      </w:numPr>
    </w:pPr>
  </w:style>
  <w:style w:type="character" w:styleId="Hyperlink">
    <w:name w:val="Hyperlink"/>
    <w:uiPriority w:val="99"/>
    <w:unhideWhenUsed/>
    <w:rsid w:val="00225C18"/>
    <w:rPr>
      <w:color w:val="0563C1"/>
      <w:u w:val="single"/>
    </w:rPr>
  </w:style>
  <w:style w:type="character" w:styleId="UnresolvedMention">
    <w:name w:val="Unresolved Mention"/>
    <w:uiPriority w:val="99"/>
    <w:semiHidden/>
    <w:unhideWhenUsed/>
    <w:rsid w:val="00225C18"/>
    <w:rPr>
      <w:color w:val="605E5C"/>
      <w:shd w:val="clear" w:color="auto" w:fill="E1DFDD"/>
    </w:rPr>
  </w:style>
  <w:style w:type="paragraph" w:styleId="Revision">
    <w:name w:val="Revision"/>
    <w:hidden/>
    <w:uiPriority w:val="99"/>
    <w:semiHidden/>
    <w:rsid w:val="00225C18"/>
    <w:rPr>
      <w:rFonts w:ascii="Calibri" w:eastAsia="Calibri" w:hAnsi="Calibri" w:cs="Arial"/>
    </w:rPr>
  </w:style>
  <w:style w:type="character" w:styleId="CommentReference">
    <w:name w:val="annotation reference"/>
    <w:uiPriority w:val="99"/>
    <w:semiHidden/>
    <w:unhideWhenUsed/>
    <w:rsid w:val="00225C18"/>
    <w:rPr>
      <w:sz w:val="16"/>
      <w:szCs w:val="16"/>
    </w:rPr>
  </w:style>
  <w:style w:type="paragraph" w:styleId="CommentText">
    <w:name w:val="annotation text"/>
    <w:basedOn w:val="Normal"/>
    <w:link w:val="CommentTextChar"/>
    <w:uiPriority w:val="99"/>
    <w:unhideWhenUsed/>
    <w:rsid w:val="00225C18"/>
    <w:rPr>
      <w:sz w:val="20"/>
      <w:szCs w:val="20"/>
    </w:rPr>
  </w:style>
  <w:style w:type="character" w:customStyle="1" w:styleId="CommentTextChar">
    <w:name w:val="Comment Text Char"/>
    <w:basedOn w:val="DefaultParagraphFont"/>
    <w:link w:val="CommentText"/>
    <w:uiPriority w:val="99"/>
    <w:rsid w:val="00225C18"/>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225C18"/>
    <w:rPr>
      <w:b/>
      <w:bCs/>
    </w:rPr>
  </w:style>
  <w:style w:type="character" w:customStyle="1" w:styleId="CommentSubjectChar">
    <w:name w:val="Comment Subject Char"/>
    <w:basedOn w:val="CommentTextChar"/>
    <w:link w:val="CommentSubject"/>
    <w:uiPriority w:val="99"/>
    <w:semiHidden/>
    <w:rsid w:val="00225C18"/>
    <w:rPr>
      <w:rFonts w:ascii="Calibri" w:eastAsia="Calibri" w:hAnsi="Calibri" w:cs="Arial"/>
      <w:b/>
      <w:bCs/>
      <w:sz w:val="20"/>
      <w:szCs w:val="20"/>
    </w:rPr>
  </w:style>
  <w:style w:type="table" w:styleId="TableGrid">
    <w:name w:val="Table Grid"/>
    <w:basedOn w:val="TableNormal"/>
    <w:uiPriority w:val="39"/>
    <w:rsid w:val="00225C18"/>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225C18"/>
    <w:rPr>
      <w:sz w:val="20"/>
      <w:szCs w:val="20"/>
    </w:rPr>
  </w:style>
  <w:style w:type="character" w:customStyle="1" w:styleId="FootnoteTextChar">
    <w:name w:val="Footnote Text Char"/>
    <w:basedOn w:val="DefaultParagraphFont"/>
    <w:link w:val="FootnoteText"/>
    <w:uiPriority w:val="99"/>
    <w:semiHidden/>
    <w:rsid w:val="00225C18"/>
    <w:rPr>
      <w:rFonts w:ascii="Calibri" w:eastAsia="Calibri" w:hAnsi="Calibri" w:cs="Arial"/>
      <w:sz w:val="20"/>
      <w:szCs w:val="20"/>
    </w:rPr>
  </w:style>
  <w:style w:type="character" w:styleId="FootnoteReference">
    <w:name w:val="footnote reference"/>
    <w:uiPriority w:val="99"/>
    <w:semiHidden/>
    <w:unhideWhenUsed/>
    <w:rsid w:val="00225C18"/>
    <w:rPr>
      <w:vertAlign w:val="superscript"/>
    </w:rPr>
  </w:style>
  <w:style w:type="character" w:customStyle="1" w:styleId="author">
    <w:name w:val="author"/>
    <w:basedOn w:val="DefaultParagraphFont"/>
    <w:rsid w:val="00225C18"/>
  </w:style>
  <w:style w:type="character" w:customStyle="1" w:styleId="articletitle">
    <w:name w:val="articletitle"/>
    <w:basedOn w:val="DefaultParagraphFont"/>
    <w:rsid w:val="00225C18"/>
  </w:style>
  <w:style w:type="character" w:customStyle="1" w:styleId="pubyear">
    <w:name w:val="pubyear"/>
    <w:basedOn w:val="DefaultParagraphFont"/>
    <w:rsid w:val="00225C18"/>
  </w:style>
  <w:style w:type="character" w:customStyle="1" w:styleId="vol">
    <w:name w:val="vol"/>
    <w:basedOn w:val="DefaultParagraphFont"/>
    <w:rsid w:val="00225C18"/>
  </w:style>
  <w:style w:type="paragraph" w:styleId="Header">
    <w:name w:val="header"/>
    <w:basedOn w:val="Normal"/>
    <w:link w:val="HeaderChar"/>
    <w:uiPriority w:val="99"/>
    <w:semiHidden/>
    <w:unhideWhenUsed/>
    <w:rsid w:val="00225C18"/>
    <w:pPr>
      <w:tabs>
        <w:tab w:val="center" w:pos="4680"/>
        <w:tab w:val="right" w:pos="9360"/>
      </w:tabs>
    </w:pPr>
  </w:style>
  <w:style w:type="character" w:customStyle="1" w:styleId="HeaderChar">
    <w:name w:val="Header Char"/>
    <w:basedOn w:val="DefaultParagraphFont"/>
    <w:link w:val="Header"/>
    <w:uiPriority w:val="99"/>
    <w:semiHidden/>
    <w:rsid w:val="00225C18"/>
    <w:rPr>
      <w:rFonts w:ascii="Calibri" w:eastAsia="Calibri" w:hAnsi="Calibri" w:cs="Arial"/>
    </w:rPr>
  </w:style>
  <w:style w:type="paragraph" w:styleId="Footer">
    <w:name w:val="footer"/>
    <w:basedOn w:val="Normal"/>
    <w:link w:val="FooterChar"/>
    <w:uiPriority w:val="99"/>
    <w:unhideWhenUsed/>
    <w:rsid w:val="00225C18"/>
    <w:pPr>
      <w:tabs>
        <w:tab w:val="center" w:pos="4680"/>
        <w:tab w:val="right" w:pos="9360"/>
      </w:tabs>
    </w:pPr>
  </w:style>
  <w:style w:type="character" w:customStyle="1" w:styleId="FooterChar">
    <w:name w:val="Footer Char"/>
    <w:basedOn w:val="DefaultParagraphFont"/>
    <w:link w:val="Footer"/>
    <w:uiPriority w:val="99"/>
    <w:rsid w:val="00225C18"/>
    <w:rPr>
      <w:rFonts w:ascii="Calibri" w:eastAsia="Calibri" w:hAnsi="Calibri" w:cs="Arial"/>
    </w:rPr>
  </w:style>
  <w:style w:type="numbering" w:customStyle="1" w:styleId="CurrentList2">
    <w:name w:val="Current List2"/>
    <w:uiPriority w:val="99"/>
    <w:rsid w:val="00225C18"/>
    <w:pPr>
      <w:numPr>
        <w:numId w:val="10"/>
      </w:numPr>
    </w:pPr>
  </w:style>
  <w:style w:type="numbering" w:customStyle="1" w:styleId="CurrentList3">
    <w:name w:val="Current List3"/>
    <w:uiPriority w:val="99"/>
    <w:rsid w:val="00225C18"/>
    <w:pPr>
      <w:numPr>
        <w:numId w:val="11"/>
      </w:numPr>
    </w:pPr>
  </w:style>
  <w:style w:type="numbering" w:customStyle="1" w:styleId="CurrentList4">
    <w:name w:val="Current List4"/>
    <w:uiPriority w:val="99"/>
    <w:rsid w:val="00225C18"/>
    <w:pPr>
      <w:numPr>
        <w:numId w:val="12"/>
      </w:numPr>
    </w:pPr>
  </w:style>
  <w:style w:type="numbering" w:customStyle="1" w:styleId="CurrentList5">
    <w:name w:val="Current List5"/>
    <w:uiPriority w:val="99"/>
    <w:rsid w:val="00225C18"/>
    <w:pPr>
      <w:numPr>
        <w:numId w:val="14"/>
      </w:numPr>
    </w:pPr>
  </w:style>
  <w:style w:type="paragraph" w:styleId="Caption">
    <w:name w:val="caption"/>
    <w:basedOn w:val="Normal"/>
    <w:next w:val="Normal"/>
    <w:uiPriority w:val="35"/>
    <w:unhideWhenUsed/>
    <w:qFormat/>
    <w:rsid w:val="00225C18"/>
    <w:pPr>
      <w:spacing w:after="200"/>
    </w:pPr>
    <w:rPr>
      <w:i/>
      <w:iCs/>
      <w:sz w:val="22"/>
      <w:szCs w:val="18"/>
    </w:rPr>
  </w:style>
  <w:style w:type="paragraph" w:customStyle="1" w:styleId="paragraph">
    <w:name w:val="paragraph"/>
    <w:basedOn w:val="Normal"/>
    <w:rsid w:val="00225C18"/>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225C18"/>
  </w:style>
  <w:style w:type="character" w:customStyle="1" w:styleId="eop">
    <w:name w:val="eop"/>
    <w:basedOn w:val="DefaultParagraphFont"/>
    <w:rsid w:val="00225C18"/>
  </w:style>
  <w:style w:type="character" w:styleId="PageNumber">
    <w:name w:val="page number"/>
    <w:basedOn w:val="DefaultParagraphFont"/>
    <w:uiPriority w:val="99"/>
    <w:semiHidden/>
    <w:unhideWhenUsed/>
    <w:rsid w:val="00E04071"/>
  </w:style>
  <w:style w:type="table" w:styleId="PlainTable3">
    <w:name w:val="Plain Table 3"/>
    <w:basedOn w:val="TableNormal"/>
    <w:uiPriority w:val="43"/>
    <w:rsid w:val="009C394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7596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i-provider">
    <w:name w:val="ui-provider"/>
    <w:basedOn w:val="DefaultParagraphFont"/>
    <w:rsid w:val="00C53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97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hyperlink" Target="https://doi.org/10.2307/1468167" TargetMode="Externa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yperlink" Target="https://doi.org/10.1111/j.1365-2486.2007.01340.x" TargetMode="Externa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hyperlink" Target="https://doi.org/10.1111/j.1365-2427.2010.02560.x"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mailto:raphaelm@sccwrp.org"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5.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hyperlink" Target="https://doi.org/10.1086/684130" TargetMode="External"/><Relationship Id="rId30" Type="http://schemas.openxmlformats.org/officeDocument/2006/relationships/image" Target="media/image14.jpe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www.epa.gov/risk/freshwater-biological-traits-database-traits" TargetMode="External"/><Relationship Id="rId2" Type="http://schemas.openxmlformats.org/officeDocument/2006/relationships/hyperlink" Target="http://shiny.sccwrp.org/scape/" TargetMode="External"/><Relationship Id="rId1" Type="http://schemas.openxmlformats.org/officeDocument/2006/relationships/hyperlink" Target="http://ceden.org/index.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8157B660F8864E95E2773304267AF2" ma:contentTypeVersion="20" ma:contentTypeDescription="Create a new document." ma:contentTypeScope="" ma:versionID="29d90527e41ef7ae74a0ca5767218444">
  <xsd:schema xmlns:xsd="http://www.w3.org/2001/XMLSchema" xmlns:xs="http://www.w3.org/2001/XMLSchema" xmlns:p="http://schemas.microsoft.com/office/2006/metadata/properties" xmlns:ns1="http://schemas.microsoft.com/sharepoint/v3" xmlns:ns2="317440fd-70a5-4259-bd07-f71f8a159acc" xmlns:ns3="30610a0b-d318-4bea-9733-648c5c53d4c8" targetNamespace="http://schemas.microsoft.com/office/2006/metadata/properties" ma:root="true" ma:fieldsID="3696763ab54f8ca58ec130c4bb1757c4" ns1:_="" ns2:_="" ns3:_="">
    <xsd:import namespace="http://schemas.microsoft.com/sharepoint/v3"/>
    <xsd:import namespace="317440fd-70a5-4259-bd07-f71f8a159acc"/>
    <xsd:import namespace="30610a0b-d318-4bea-9733-648c5c53d4c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SearchProperties" minOccurs="0"/>
                <xsd:element ref="ns2:Note" minOccurs="0"/>
                <xsd:element ref="ns3:SharedWithUsers" minOccurs="0"/>
                <xsd:element ref="ns3:SharedWithDetails" minOccurs="0"/>
                <xsd:element ref="ns1:_ip_UnifiedCompliancePolicyProperties" minOccurs="0"/>
                <xsd:element ref="ns1:_ip_UnifiedCompliancePolicyUIAc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440fd-70a5-4259-bd07-f71f8a159a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307c9898-a061-40be-acbc-74b50301d7f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Note" ma:index="22" nillable="true" ma:displayName="Note" ma:description="notes" ma:format="Dropdown" ma:internalName="Note">
      <xsd:simpleType>
        <xsd:restriction base="dms:Text">
          <xsd:maxLength value="255"/>
        </xsd:restrictio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610a0b-d318-4bea-9733-648c5c53d4c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35b7421-73fd-4a24-a703-f9a5771b0d45}" ma:internalName="TaxCatchAll" ma:showField="CatchAllData" ma:web="30610a0b-d318-4bea-9733-648c5c53d4c8">
      <xsd:complexType>
        <xsd:complexContent>
          <xsd:extension base="dms:MultiChoiceLookup">
            <xsd:sequence>
              <xsd:element name="Value" type="dms:Lookup" maxOccurs="unbounded" minOccurs="0" nillable="true"/>
            </xsd:sequence>
          </xsd:extension>
        </xsd:complexContent>
      </xsd:complexType>
    </xsd:element>
    <xsd:element name="SharedWithUsers" ma:index="2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317440fd-70a5-4259-bd07-f71f8a159acc">
      <Terms xmlns="http://schemas.microsoft.com/office/infopath/2007/PartnerControls"/>
    </lcf76f155ced4ddcb4097134ff3c332f>
    <Note xmlns="317440fd-70a5-4259-bd07-f71f8a159acc" xsi:nil="true"/>
    <_ip_UnifiedCompliancePolicyProperties xmlns="http://schemas.microsoft.com/sharepoint/v3" xsi:nil="true"/>
    <TaxCatchAll xmlns="30610a0b-d318-4bea-9733-648c5c53d4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AFBC5-79FF-4DE5-AC5A-AE9EE7DF071B}">
  <ds:schemaRefs>
    <ds:schemaRef ds:uri="http://schemas.microsoft.com/sharepoint/v3/contenttype/forms"/>
  </ds:schemaRefs>
</ds:datastoreItem>
</file>

<file path=customXml/itemProps2.xml><?xml version="1.0" encoding="utf-8"?>
<ds:datastoreItem xmlns:ds="http://schemas.openxmlformats.org/officeDocument/2006/customXml" ds:itemID="{54EAA33D-DD78-4CDF-ABA2-E183639ADA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17440fd-70a5-4259-bd07-f71f8a159acc"/>
    <ds:schemaRef ds:uri="30610a0b-d318-4bea-9733-648c5c53d4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FA9F80-4E2C-4E90-B6F6-2CF5EC77CB2B}">
  <ds:schemaRefs>
    <ds:schemaRef ds:uri="http://schemas.microsoft.com/office/2006/metadata/properties"/>
    <ds:schemaRef ds:uri="http://schemas.microsoft.com/office/infopath/2007/PartnerControls"/>
    <ds:schemaRef ds:uri="http://schemas.microsoft.com/sharepoint/v3"/>
    <ds:schemaRef ds:uri="317440fd-70a5-4259-bd07-f71f8a159acc"/>
    <ds:schemaRef ds:uri="30610a0b-d318-4bea-9733-648c5c53d4c8"/>
  </ds:schemaRefs>
</ds:datastoreItem>
</file>

<file path=customXml/itemProps4.xml><?xml version="1.0" encoding="utf-8"?>
<ds:datastoreItem xmlns:ds="http://schemas.openxmlformats.org/officeDocument/2006/customXml" ds:itemID="{A0743AF8-376F-984C-BDDC-282840FE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33</Pages>
  <Words>9850</Words>
  <Characters>56148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Irving</dc:creator>
  <cp:keywords/>
  <dc:description/>
  <cp:lastModifiedBy>Katie Irving</cp:lastModifiedBy>
  <cp:revision>353</cp:revision>
  <dcterms:created xsi:type="dcterms:W3CDTF">2024-01-15T21:09:00Z</dcterms:created>
  <dcterms:modified xsi:type="dcterms:W3CDTF">2024-01-26T23:08:00Z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0x010100958157B660F8864E95E2773304267AF2</vt:lpwstr>
  </property>
  <property fmtid="{D5CDD505-2E9C-101B-9397-08002B2CF9AE}" pid="3" name="MediaServiceImageTags">
    <vt:lpwstr/>
  </property>
</Properties>
</file>